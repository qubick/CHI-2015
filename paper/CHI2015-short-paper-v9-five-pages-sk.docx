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E14F69E" w14:textId="6D2D537B" w:rsidR="006B3F1F" w:rsidRDefault="00B30F96" w:rsidP="00A631A3">
      <w:pPr>
        <w:pStyle w:val="Title"/>
        <w:spacing w:before="0" w:beforeAutospacing="0" w:after="180"/>
      </w:pPr>
      <w:r>
        <w:t xml:space="preserve">Creating 3D Printed </w:t>
      </w:r>
      <w:r w:rsidR="00E06736">
        <w:t>Movable Tactile Pictures for C</w:t>
      </w:r>
      <w:r>
        <w:t>hildren with Visual Impairments</w:t>
      </w:r>
    </w:p>
    <w:p w14:paraId="1040C691" w14:textId="77777777" w:rsidR="006B3F1F" w:rsidRDefault="006B3F1F">
      <w:pPr>
        <w:pStyle w:val="Author"/>
        <w:rPr>
          <w:sz w:val="20"/>
        </w:rPr>
      </w:pPr>
    </w:p>
    <w:p w14:paraId="200E52F0" w14:textId="77777777" w:rsidR="006B3F1F" w:rsidRDefault="006B3F1F">
      <w:pPr>
        <w:pStyle w:val="Author"/>
        <w:rPr>
          <w:sz w:val="20"/>
        </w:rPr>
        <w:sectPr w:rsidR="006B3F1F" w:rsidSect="00DE1746">
          <w:pgSz w:w="12240" w:h="15840" w:code="1"/>
          <w:pgMar w:top="1224" w:right="1080" w:bottom="1440" w:left="1080" w:header="720" w:footer="720" w:gutter="0"/>
          <w:cols w:space="720"/>
          <w:docGrid w:linePitch="360"/>
        </w:sectPr>
      </w:pPr>
    </w:p>
    <w:p w14:paraId="609085BF" w14:textId="6957E877" w:rsidR="006B3F1F" w:rsidRDefault="006B3F1F">
      <w:pPr>
        <w:pStyle w:val="Heading1"/>
        <w:spacing w:before="0"/>
      </w:pPr>
      <w:r>
        <w:lastRenderedPageBreak/>
        <w:t>ABSTRACT</w:t>
      </w:r>
    </w:p>
    <w:p w14:paraId="60EDF76B" w14:textId="77777777" w:rsidR="006B3F1F" w:rsidRDefault="006B3F1F">
      <w:pPr>
        <w:pStyle w:val="Heading2"/>
      </w:pPr>
      <w:r>
        <w:t>Author Keywords</w:t>
      </w:r>
    </w:p>
    <w:p w14:paraId="2439C127" w14:textId="77777777" w:rsidR="006B3F1F" w:rsidRDefault="00E06736" w:rsidP="00E65B32">
      <w:pPr>
        <w:jc w:val="left"/>
      </w:pPr>
      <w:r>
        <w:t>Tactile Pictures; 3D Printing; Fabrication</w:t>
      </w:r>
    </w:p>
    <w:p w14:paraId="56B3C39E" w14:textId="77777777" w:rsidR="006B3F1F" w:rsidRDefault="006B3F1F" w:rsidP="00E65B32">
      <w:pPr>
        <w:pStyle w:val="Heading2"/>
        <w:spacing w:before="0"/>
        <w:jc w:val="left"/>
      </w:pPr>
      <w:r>
        <w:t>ACM Classification Keywords</w:t>
      </w:r>
    </w:p>
    <w:p w14:paraId="4964650E" w14:textId="77777777" w:rsidR="006B3F1F" w:rsidRDefault="006B3F1F" w:rsidP="00E65B32">
      <w:pPr>
        <w:jc w:val="left"/>
      </w:pPr>
      <w:r>
        <w:t>H</w:t>
      </w:r>
      <w:r w:rsidR="007E174B">
        <w:t>.</w:t>
      </w:r>
      <w:r>
        <w:t xml:space="preserve">5.m. Information interfaces and presentation </w:t>
      </w:r>
    </w:p>
    <w:p w14:paraId="2B85B011" w14:textId="77777777" w:rsidR="00A6678D" w:rsidRDefault="00A6678D" w:rsidP="00A6678D">
      <w:pPr>
        <w:pStyle w:val="Heading1"/>
      </w:pPr>
      <w:commentRangeStart w:id="0"/>
      <w:r>
        <w:t>INTRODUCTION</w:t>
      </w:r>
      <w:commentRangeEnd w:id="0"/>
      <w:r w:rsidR="00DF21DC">
        <w:rPr>
          <w:rStyle w:val="CommentReference"/>
          <w:rFonts w:ascii="Times New Roman" w:hAnsi="Times New Roman"/>
          <w:b w:val="0"/>
          <w:caps w:val="0"/>
          <w:kern w:val="0"/>
        </w:rPr>
        <w:commentReference w:id="0"/>
      </w:r>
    </w:p>
    <w:p w14:paraId="7C0DFE19" w14:textId="31804739" w:rsidR="00FC5EB5" w:rsidRDefault="00FC5EB5" w:rsidP="00CC606C">
      <w:pPr>
        <w:rPr>
          <w:color w:val="000000"/>
        </w:rPr>
      </w:pPr>
      <w:commentRangeStart w:id="2"/>
      <w:r w:rsidRPr="00FC5EB5">
        <w:t xml:space="preserve">Movable </w:t>
      </w:r>
      <w:commentRangeEnd w:id="2"/>
      <w:r w:rsidR="00690FE4">
        <w:rPr>
          <w:rStyle w:val="CommentReference"/>
        </w:rPr>
        <w:commentReference w:id="2"/>
      </w:r>
      <w:r w:rsidRPr="00FC5EB5">
        <w:t>pictures</w:t>
      </w:r>
      <w:r w:rsidR="003C7CF1">
        <w:t xml:space="preserve">, such as </w:t>
      </w:r>
      <w:commentRangeStart w:id="3"/>
      <w:r w:rsidR="003C7CF1">
        <w:t xml:space="preserve">lift-the-flap </w:t>
      </w:r>
      <w:commentRangeEnd w:id="3"/>
      <w:r w:rsidR="00690FE4">
        <w:rPr>
          <w:rStyle w:val="CommentReference"/>
        </w:rPr>
        <w:commentReference w:id="3"/>
      </w:r>
      <w:r w:rsidR="003C7CF1">
        <w:t>books</w:t>
      </w:r>
      <w:r w:rsidRPr="00FC5EB5">
        <w:t xml:space="preserve"> are </w:t>
      </w:r>
      <w:r w:rsidR="00A278AF">
        <w:t>popular</w:t>
      </w:r>
      <w:r w:rsidR="001225BA">
        <w:t xml:space="preserve"> in children’s books. T</w:t>
      </w:r>
      <w:r w:rsidRPr="00FC5EB5">
        <w:t xml:space="preserve">hey </w:t>
      </w:r>
      <w:r w:rsidR="00754590">
        <w:t xml:space="preserve">are beneficial for </w:t>
      </w:r>
      <w:r w:rsidR="003314BE">
        <w:t xml:space="preserve">the development of emergent literacy among young children. </w:t>
      </w:r>
      <w:r w:rsidR="00C24473">
        <w:rPr>
          <w:color w:val="000000"/>
        </w:rPr>
        <w:t xml:space="preserve">Figure 1.a. is an example of a movable picture from the book </w:t>
      </w:r>
      <w:r w:rsidRPr="00E5251D">
        <w:rPr>
          <w:i/>
          <w:color w:val="000000"/>
        </w:rPr>
        <w:t>What’s the opposite</w:t>
      </w:r>
      <w:proofErr w:type="gramStart"/>
      <w:r>
        <w:rPr>
          <w:i/>
          <w:color w:val="000000"/>
        </w:rPr>
        <w:t>?</w:t>
      </w:r>
      <w:r w:rsidR="003C7CF1">
        <w:rPr>
          <w:i/>
          <w:color w:val="000000"/>
        </w:rPr>
        <w:t>,</w:t>
      </w:r>
      <w:proofErr w:type="gramEnd"/>
      <w:r w:rsidRPr="00E5251D">
        <w:rPr>
          <w:i/>
          <w:color w:val="000000"/>
        </w:rPr>
        <w:t xml:space="preserve"> </w:t>
      </w:r>
      <w:r w:rsidR="003C7CF1">
        <w:rPr>
          <w:color w:val="000000"/>
        </w:rPr>
        <w:t xml:space="preserve">a </w:t>
      </w:r>
      <w:r w:rsidR="004B2E41">
        <w:rPr>
          <w:color w:val="000000"/>
        </w:rPr>
        <w:t xml:space="preserve">book that teaches </w:t>
      </w:r>
      <w:r w:rsidR="003C7CF1">
        <w:rPr>
          <w:color w:val="000000"/>
        </w:rPr>
        <w:t>preschoolers</w:t>
      </w:r>
      <w:r w:rsidRPr="00E06736">
        <w:rPr>
          <w:color w:val="000000"/>
        </w:rPr>
        <w:t xml:space="preserve"> </w:t>
      </w:r>
      <w:r w:rsidR="00DA10A3">
        <w:rPr>
          <w:color w:val="000000"/>
        </w:rPr>
        <w:t xml:space="preserve">opposite spatial </w:t>
      </w:r>
      <w:r w:rsidR="005F154E">
        <w:rPr>
          <w:color w:val="000000"/>
        </w:rPr>
        <w:t>c</w:t>
      </w:r>
      <w:r w:rsidR="00DA10A3">
        <w:rPr>
          <w:color w:val="000000"/>
        </w:rPr>
        <w:t xml:space="preserve">oncepts </w:t>
      </w:r>
      <w:r w:rsidRPr="00E06736">
        <w:rPr>
          <w:color w:val="000000"/>
        </w:rPr>
        <w:t>such as up/d</w:t>
      </w:r>
      <w:r w:rsidR="002263A7">
        <w:rPr>
          <w:color w:val="000000"/>
        </w:rPr>
        <w:t xml:space="preserve">own and lost/found. Pictures in this book are movable in a sense that the paper these pictures are printed on has </w:t>
      </w:r>
      <w:r w:rsidR="00D91EC7">
        <w:rPr>
          <w:color w:val="000000"/>
        </w:rPr>
        <w:t xml:space="preserve">non-stationary </w:t>
      </w:r>
      <w:r w:rsidR="002263A7">
        <w:rPr>
          <w:color w:val="000000"/>
        </w:rPr>
        <w:t xml:space="preserve">parts children can move with their hands, such as lifting, pulling, and spinning. </w:t>
      </w:r>
      <w:r w:rsidR="00A92DC4">
        <w:rPr>
          <w:color w:val="000000"/>
        </w:rPr>
        <w:t xml:space="preserve">These movements then cause the visual content of the pictures to change. </w:t>
      </w:r>
      <w:r w:rsidR="00224554">
        <w:rPr>
          <w:color w:val="000000"/>
        </w:rPr>
        <w:t xml:space="preserve">For example, </w:t>
      </w:r>
      <w:r w:rsidR="00AE70E9">
        <w:rPr>
          <w:color w:val="000000"/>
        </w:rPr>
        <w:t xml:space="preserve">a child can lift a flap </w:t>
      </w:r>
      <w:r w:rsidR="00C34BFA">
        <w:rPr>
          <w:color w:val="000000"/>
        </w:rPr>
        <w:t xml:space="preserve">(comforter) </w:t>
      </w:r>
      <w:r w:rsidR="00615A4A">
        <w:rPr>
          <w:color w:val="000000"/>
        </w:rPr>
        <w:t>and another object</w:t>
      </w:r>
      <w:r w:rsidR="00C34BFA">
        <w:rPr>
          <w:color w:val="000000"/>
        </w:rPr>
        <w:t xml:space="preserve"> (toy)</w:t>
      </w:r>
      <w:r w:rsidR="00615A4A">
        <w:rPr>
          <w:color w:val="000000"/>
        </w:rPr>
        <w:t xml:space="preserve">, previously hidden underneath the flap, appears. </w:t>
      </w:r>
      <w:r w:rsidR="00141E8E">
        <w:rPr>
          <w:color w:val="000000"/>
        </w:rPr>
        <w:t>Tangible i</w:t>
      </w:r>
      <w:r w:rsidR="00661E36">
        <w:rPr>
          <w:color w:val="000000"/>
        </w:rPr>
        <w:t>nteraction</w:t>
      </w:r>
      <w:r w:rsidR="00096081">
        <w:rPr>
          <w:color w:val="000000"/>
        </w:rPr>
        <w:t>s</w:t>
      </w:r>
      <w:r w:rsidR="00661E36">
        <w:rPr>
          <w:color w:val="000000"/>
        </w:rPr>
        <w:t xml:space="preserve"> with movable pictures like this </w:t>
      </w:r>
      <w:r w:rsidR="00C34183">
        <w:rPr>
          <w:color w:val="000000"/>
        </w:rPr>
        <w:t>are</w:t>
      </w:r>
      <w:r w:rsidR="00661E36">
        <w:rPr>
          <w:color w:val="000000"/>
        </w:rPr>
        <w:t xml:space="preserve"> </w:t>
      </w:r>
      <w:r w:rsidR="00CC7A88">
        <w:rPr>
          <w:color w:val="000000"/>
        </w:rPr>
        <w:t>mostly</w:t>
      </w:r>
      <w:r w:rsidR="00661E36">
        <w:rPr>
          <w:color w:val="000000"/>
        </w:rPr>
        <w:t xml:space="preserve"> </w:t>
      </w:r>
      <w:r w:rsidR="001B1DEC">
        <w:rPr>
          <w:color w:val="000000"/>
        </w:rPr>
        <w:t xml:space="preserve">paper-based </w:t>
      </w:r>
      <w:r w:rsidR="00661E36">
        <w:rPr>
          <w:color w:val="000000"/>
        </w:rPr>
        <w:t xml:space="preserve">with no </w:t>
      </w:r>
      <w:r w:rsidR="00AD0C83">
        <w:rPr>
          <w:color w:val="000000"/>
        </w:rPr>
        <w:t>electronics</w:t>
      </w:r>
      <w:r w:rsidR="00661E36">
        <w:rPr>
          <w:color w:val="000000"/>
        </w:rPr>
        <w:t xml:space="preserve"> involved.</w:t>
      </w:r>
      <w:r w:rsidR="00D123F5">
        <w:rPr>
          <w:color w:val="000000"/>
        </w:rPr>
        <w:t xml:space="preserve"> </w:t>
      </w:r>
      <w:r w:rsidR="00CC606C">
        <w:rPr>
          <w:color w:val="000000"/>
        </w:rPr>
        <w:t>It is through such interaction</w:t>
      </w:r>
      <w:r w:rsidR="00F37463">
        <w:rPr>
          <w:color w:val="000000"/>
        </w:rPr>
        <w:t>s</w:t>
      </w:r>
      <w:r w:rsidR="00CC606C">
        <w:rPr>
          <w:color w:val="000000"/>
        </w:rPr>
        <w:t xml:space="preserve"> children </w:t>
      </w:r>
      <w:r w:rsidR="005A6B86">
        <w:rPr>
          <w:color w:val="000000"/>
        </w:rPr>
        <w:t xml:space="preserve">are able to </w:t>
      </w:r>
      <w:r w:rsidR="00CC606C">
        <w:rPr>
          <w:color w:val="000000"/>
        </w:rPr>
        <w:t xml:space="preserve">connect </w:t>
      </w:r>
      <w:r>
        <w:rPr>
          <w:color w:val="000000"/>
        </w:rPr>
        <w:t>kinetic experiences (flipp</w:t>
      </w:r>
      <w:r w:rsidR="00CC606C">
        <w:rPr>
          <w:color w:val="000000"/>
        </w:rPr>
        <w:t xml:space="preserve">ing) with visual experiences (to </w:t>
      </w:r>
      <w:r>
        <w:rPr>
          <w:color w:val="000000"/>
        </w:rPr>
        <w:t>appears)</w:t>
      </w:r>
      <w:r w:rsidR="00CC606C">
        <w:rPr>
          <w:color w:val="000000"/>
        </w:rPr>
        <w:t xml:space="preserve"> and </w:t>
      </w:r>
      <w:r w:rsidR="00217256">
        <w:rPr>
          <w:color w:val="000000"/>
        </w:rPr>
        <w:t>learn</w:t>
      </w:r>
      <w:r w:rsidR="00CC606C">
        <w:rPr>
          <w:color w:val="000000"/>
        </w:rPr>
        <w:t xml:space="preserve"> </w:t>
      </w:r>
      <w:r w:rsidR="004E0561">
        <w:rPr>
          <w:color w:val="000000"/>
        </w:rPr>
        <w:t>novel</w:t>
      </w:r>
      <w:r w:rsidR="00CC606C">
        <w:rPr>
          <w:color w:val="000000"/>
        </w:rPr>
        <w:t xml:space="preserve"> concepts</w:t>
      </w:r>
      <w:r>
        <w:rPr>
          <w:color w:val="000000"/>
        </w:rPr>
        <w:t>.</w:t>
      </w:r>
    </w:p>
    <w:p w14:paraId="0F13B4D5" w14:textId="18EC3A57" w:rsidR="00E65F73" w:rsidRPr="00FC5EB5" w:rsidRDefault="00CF03BF" w:rsidP="00FC5EB5">
      <w:pPr>
        <w:rPr>
          <w:color w:val="000000"/>
        </w:rPr>
      </w:pPr>
      <w:r>
        <w:rPr>
          <w:color w:val="000000"/>
        </w:rPr>
        <w:t xml:space="preserve">For </w:t>
      </w:r>
      <w:r w:rsidR="003C7CF1">
        <w:rPr>
          <w:color w:val="000000"/>
        </w:rPr>
        <w:t>those who</w:t>
      </w:r>
      <w:r>
        <w:rPr>
          <w:color w:val="000000"/>
        </w:rPr>
        <w:t xml:space="preserve"> visual</w:t>
      </w:r>
      <w:r w:rsidR="003C7CF1">
        <w:rPr>
          <w:color w:val="000000"/>
        </w:rPr>
        <w:t>ly impaired</w:t>
      </w:r>
      <w:r w:rsidR="001A61FB">
        <w:rPr>
          <w:color w:val="000000"/>
        </w:rPr>
        <w:t xml:space="preserve"> (VI)</w:t>
      </w:r>
      <w:r>
        <w:rPr>
          <w:color w:val="000000"/>
        </w:rPr>
        <w:t>, however, the benefits of movable pictures are limited. VI child</w:t>
      </w:r>
      <w:r w:rsidR="00034F27">
        <w:rPr>
          <w:color w:val="000000"/>
        </w:rPr>
        <w:t>ren</w:t>
      </w:r>
      <w:r>
        <w:rPr>
          <w:color w:val="000000"/>
        </w:rPr>
        <w:t xml:space="preserve"> </w:t>
      </w:r>
      <w:r w:rsidR="00665636">
        <w:rPr>
          <w:color w:val="000000"/>
        </w:rPr>
        <w:t>can</w:t>
      </w:r>
      <w:r>
        <w:rPr>
          <w:color w:val="000000"/>
        </w:rPr>
        <w:t xml:space="preserve"> still </w:t>
      </w:r>
      <w:r w:rsidR="002F6668">
        <w:rPr>
          <w:color w:val="000000"/>
        </w:rPr>
        <w:t>obtain</w:t>
      </w:r>
      <w:r>
        <w:rPr>
          <w:color w:val="000000"/>
        </w:rPr>
        <w:t xml:space="preserve"> the kinetic experiences</w:t>
      </w:r>
      <w:r w:rsidR="00CB2B03">
        <w:rPr>
          <w:color w:val="000000"/>
        </w:rPr>
        <w:t xml:space="preserve"> as they flip, pull, and spin. But </w:t>
      </w:r>
      <w:r w:rsidR="00034F27">
        <w:rPr>
          <w:color w:val="000000"/>
        </w:rPr>
        <w:t xml:space="preserve">they are unable to relate these kinetic experiences to </w:t>
      </w:r>
      <w:r w:rsidR="00871596">
        <w:rPr>
          <w:color w:val="000000"/>
        </w:rPr>
        <w:t xml:space="preserve">corresponding </w:t>
      </w:r>
      <w:r w:rsidR="00950712">
        <w:rPr>
          <w:color w:val="000000"/>
        </w:rPr>
        <w:t>visual experiences.</w:t>
      </w:r>
      <w:r w:rsidR="00641FFE">
        <w:rPr>
          <w:color w:val="000000"/>
        </w:rPr>
        <w:t xml:space="preserve"> </w:t>
      </w:r>
      <w:r w:rsidR="00CB2B03">
        <w:rPr>
          <w:color w:val="000000"/>
        </w:rPr>
        <w:t xml:space="preserve">They </w:t>
      </w:r>
      <w:r w:rsidR="00FB5975">
        <w:rPr>
          <w:color w:val="000000"/>
        </w:rPr>
        <w:t xml:space="preserve">are unable to see that a flap is a part of a </w:t>
      </w:r>
      <w:r w:rsidR="00C8749E">
        <w:rPr>
          <w:color w:val="000000"/>
        </w:rPr>
        <w:t>comforter</w:t>
      </w:r>
      <w:r w:rsidR="003C7CF1">
        <w:rPr>
          <w:color w:val="000000"/>
        </w:rPr>
        <w:t>,</w:t>
      </w:r>
      <w:r w:rsidR="00FB5975">
        <w:rPr>
          <w:color w:val="000000"/>
        </w:rPr>
        <w:t xml:space="preserve"> </w:t>
      </w:r>
      <w:r w:rsidR="00CF44E4">
        <w:rPr>
          <w:color w:val="000000"/>
        </w:rPr>
        <w:t>or</w:t>
      </w:r>
      <w:r w:rsidR="00FB5975">
        <w:rPr>
          <w:color w:val="000000"/>
        </w:rPr>
        <w:t xml:space="preserve"> that there is </w:t>
      </w:r>
      <w:r w:rsidR="00820A2C">
        <w:rPr>
          <w:color w:val="000000"/>
        </w:rPr>
        <w:t>a toy</w:t>
      </w:r>
      <w:r w:rsidR="00FB5975">
        <w:rPr>
          <w:color w:val="000000"/>
        </w:rPr>
        <w:t xml:space="preserve"> underneath.</w:t>
      </w:r>
      <w:r w:rsidR="00733F3D">
        <w:rPr>
          <w:color w:val="000000"/>
        </w:rPr>
        <w:t xml:space="preserve"> </w:t>
      </w:r>
      <w:r w:rsidR="006941B0">
        <w:rPr>
          <w:color w:val="000000"/>
        </w:rPr>
        <w:t>With</w:t>
      </w:r>
      <w:r w:rsidR="00D02DDE">
        <w:rPr>
          <w:color w:val="000000"/>
        </w:rPr>
        <w:t>out</w:t>
      </w:r>
      <w:r w:rsidR="006941B0">
        <w:rPr>
          <w:color w:val="000000"/>
        </w:rPr>
        <w:t xml:space="preserve"> the visual experiences</w:t>
      </w:r>
      <w:r w:rsidR="00C83282">
        <w:rPr>
          <w:color w:val="000000"/>
        </w:rPr>
        <w:t xml:space="preserve"> made</w:t>
      </w:r>
      <w:r w:rsidR="006941B0">
        <w:rPr>
          <w:color w:val="000000"/>
        </w:rPr>
        <w:t xml:space="preserve"> accessible to them, </w:t>
      </w:r>
      <w:r w:rsidR="00C83282">
        <w:rPr>
          <w:color w:val="000000"/>
        </w:rPr>
        <w:t>t</w:t>
      </w:r>
      <w:r w:rsidR="002C401C">
        <w:rPr>
          <w:color w:val="000000"/>
        </w:rPr>
        <w:t>he kinetic experiences</w:t>
      </w:r>
      <w:r w:rsidR="0040780D">
        <w:rPr>
          <w:color w:val="000000"/>
        </w:rPr>
        <w:t xml:space="preserve"> </w:t>
      </w:r>
      <w:r w:rsidR="00360AEC">
        <w:rPr>
          <w:color w:val="000000"/>
        </w:rPr>
        <w:t xml:space="preserve">they got </w:t>
      </w:r>
      <w:r w:rsidR="00B94584">
        <w:rPr>
          <w:color w:val="000000"/>
        </w:rPr>
        <w:t>are</w:t>
      </w:r>
      <w:r w:rsidR="00583CF6">
        <w:rPr>
          <w:color w:val="000000"/>
        </w:rPr>
        <w:t xml:space="preserve"> mostly </w:t>
      </w:r>
      <w:r w:rsidR="00E51026">
        <w:rPr>
          <w:color w:val="000000"/>
        </w:rPr>
        <w:t xml:space="preserve">in </w:t>
      </w:r>
      <w:r w:rsidR="00583CF6">
        <w:rPr>
          <w:color w:val="000000"/>
        </w:rPr>
        <w:t>vain</w:t>
      </w:r>
      <w:r w:rsidR="009234C6">
        <w:rPr>
          <w:color w:val="000000"/>
        </w:rPr>
        <w:t xml:space="preserve"> with little or no educational benefit</w:t>
      </w:r>
      <w:r w:rsidR="00583CF6">
        <w:rPr>
          <w:color w:val="000000"/>
        </w:rPr>
        <w:t>.</w:t>
      </w:r>
    </w:p>
    <w:p w14:paraId="45468B48" w14:textId="1566B8C2" w:rsidR="009112BA" w:rsidRDefault="008A3F4C" w:rsidP="009112BA">
      <w:pPr>
        <w:rPr>
          <w:color w:val="000000"/>
        </w:rPr>
      </w:pPr>
      <w:r>
        <w:t xml:space="preserve">3D printing </w:t>
      </w:r>
      <w:r w:rsidR="00E06736" w:rsidRPr="00E06736">
        <w:t xml:space="preserve">has been </w:t>
      </w:r>
      <w:r>
        <w:t xml:space="preserve">shown to be a </w:t>
      </w:r>
      <w:r w:rsidR="00B13161">
        <w:t>promising</w:t>
      </w:r>
      <w:r w:rsidR="00E06736" w:rsidRPr="00E06736">
        <w:t xml:space="preserve"> method to </w:t>
      </w:r>
      <w:r>
        <w:t>make pictures in children</w:t>
      </w:r>
      <w:r w:rsidR="009C386E">
        <w:t>’s</w:t>
      </w:r>
      <w:r>
        <w:t xml:space="preserve"> books accessible to VI children</w:t>
      </w:r>
      <w:r w:rsidR="00705F5E">
        <w:t xml:space="preserve"> [CITE]</w:t>
      </w:r>
      <w:r>
        <w:t>. A picture can be 3D modeled as a tactile picture that can be touched</w:t>
      </w:r>
      <w:r w:rsidR="009112BA">
        <w:t xml:space="preserve">, felt, and understood </w:t>
      </w:r>
      <w:r>
        <w:t xml:space="preserve">by a blind child. </w:t>
      </w:r>
      <w:r w:rsidR="008B7D6C">
        <w:rPr>
          <w:rFonts w:eastAsia="Times"/>
        </w:rPr>
        <w:t xml:space="preserve">Figure 1.b gives examples of 3D-printed tactile pictures made for </w:t>
      </w:r>
      <w:r w:rsidRPr="00E06736">
        <w:rPr>
          <w:rFonts w:eastAsia="Times"/>
          <w:i/>
          <w:iCs/>
        </w:rPr>
        <w:t>Goodnight Moon</w:t>
      </w:r>
      <w:r>
        <w:rPr>
          <w:rFonts w:eastAsia="Times"/>
          <w:i/>
          <w:iCs/>
        </w:rPr>
        <w:t>,</w:t>
      </w:r>
      <w:r w:rsidRPr="00E06736">
        <w:rPr>
          <w:rFonts w:eastAsia="Times"/>
        </w:rPr>
        <w:t xml:space="preserve"> and </w:t>
      </w:r>
      <w:r w:rsidRPr="00E06736">
        <w:rPr>
          <w:rFonts w:eastAsia="Times"/>
          <w:i/>
          <w:iCs/>
        </w:rPr>
        <w:t>Harold and Purple Crayon</w:t>
      </w:r>
      <w:r w:rsidR="00B312C5">
        <w:rPr>
          <w:rFonts w:eastAsia="Times"/>
        </w:rPr>
        <w:t>, two children’s book classics.</w:t>
      </w:r>
    </w:p>
    <w:p w14:paraId="6FAF0A68" w14:textId="1E322A1B" w:rsidR="001048E2" w:rsidRPr="00694CF8" w:rsidRDefault="001048E2" w:rsidP="00694CF8">
      <w:pPr>
        <w:spacing w:after="0"/>
        <w:jc w:val="left"/>
        <w:rPr>
          <w:rFonts w:ascii="Times" w:eastAsia="Times" w:hAnsi="Times"/>
        </w:rPr>
      </w:pPr>
      <w:r>
        <w:rPr>
          <w:rFonts w:ascii="Arial" w:eastAsia="Times" w:hAnsi="Arial" w:cs="Arial"/>
          <w:noProof/>
          <w:color w:val="000000"/>
          <w:sz w:val="23"/>
          <w:szCs w:val="23"/>
        </w:rPr>
        <w:drawing>
          <wp:inline distT="0" distB="0" distL="0" distR="0" wp14:anchorId="21F44869" wp14:editId="338ABA8A">
            <wp:extent cx="1458000" cy="874800"/>
            <wp:effectExtent l="0" t="0" r="0" b="0"/>
            <wp:docPr id="31" name="Picture 28" descr="https://lh3.googleusercontent.com/iAgNhSLXHzHlmHY_Dc_s7GKLVqQOz4gYm4xOOUCuy_-_qSDPA81MsN0pOvLzdQfYTTvRdWh7b1_H8n6V6twsoVVNL1vy2U1pstH72SlTHfxLHkizUCJhuikYUnf8GZ2zk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iAgNhSLXHzHlmHY_Dc_s7GKLVqQOz4gYm4xOOUCuy_-_qSDPA81MsN0pOvLzdQfYTTvRdWh7b1_H8n6V6twsoVVNL1vy2U1pstH72SlTHfxLHkizUCJhuikYUnf8GZ2zk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000" cy="8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Times" w:hAnsi="Times"/>
        </w:rPr>
        <w:t xml:space="preserve"> </w:t>
      </w:r>
      <w:r>
        <w:rPr>
          <w:rFonts w:ascii="Arial" w:eastAsia="Times" w:hAnsi="Arial" w:cs="Arial"/>
          <w:noProof/>
          <w:color w:val="000000"/>
          <w:sz w:val="23"/>
          <w:szCs w:val="23"/>
        </w:rPr>
        <w:drawing>
          <wp:inline distT="0" distB="0" distL="0" distR="0" wp14:anchorId="6C23042A" wp14:editId="1663BCC4">
            <wp:extent cx="1426266" cy="874800"/>
            <wp:effectExtent l="0" t="0" r="0" b="0"/>
            <wp:docPr id="30" name="Picture 29" descr="https://lh6.googleusercontent.com/RR_51vWtN2BWPeT5-M7AP2rqApS8qye3ISKsh_PTi5DO7OZ5RMPF5pRxzACy3APeV-iFaEgcll89dOAGPT6dDVMR0RK7y5J4GWP4uyx4Fpdew59QknGzIhD0FTFbKoSVu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RR_51vWtN2BWPeT5-M7AP2rqApS8qye3ISKsh_PTi5DO7OZ5RMPF5pRxzACy3APeV-iFaEgcll89dOAGPT6dDVMR0RK7y5J4GWP4uyx4Fpdew59QknGzIhD0FTFbKoSVu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66" cy="8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660C8" w14:textId="7F952B60" w:rsidR="0050140F" w:rsidRPr="003C7CF1" w:rsidRDefault="009118B2" w:rsidP="003C7CF1">
      <w:pPr>
        <w:spacing w:after="0"/>
        <w:jc w:val="left"/>
        <w:rPr>
          <w:rFonts w:ascii="Times" w:hAnsi="Times"/>
        </w:rPr>
      </w:pPr>
      <w:r>
        <w:rPr>
          <w:rFonts w:ascii="Times" w:hAnsi="Times"/>
          <w:noProof/>
        </w:rPr>
        <w:lastRenderedPageBreak/>
        <w:drawing>
          <wp:inline distT="0" distB="0" distL="0" distR="0" wp14:anchorId="4BF52AB6" wp14:editId="17746CA3">
            <wp:extent cx="1459230" cy="873125"/>
            <wp:effectExtent l="0" t="0" r="0" b="0"/>
            <wp:docPr id="1" name="Picture 1" descr="Screen Shot 2014-09-02 a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 Shot 2014-09-02 at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87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/>
        </w:rPr>
        <w:t xml:space="preserve"> </w:t>
      </w:r>
      <w:r>
        <w:rPr>
          <w:rFonts w:ascii="Times" w:hAnsi="Times"/>
          <w:noProof/>
        </w:rPr>
        <w:drawing>
          <wp:inline distT="0" distB="0" distL="0" distR="0" wp14:anchorId="68786335" wp14:editId="6D82D8B8">
            <wp:extent cx="1459230" cy="894080"/>
            <wp:effectExtent l="0" t="0" r="0" b="0"/>
            <wp:docPr id="2" name="Picture 2" descr="Screen Shot 2014-09-02 a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 Shot 2014-09-02 at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3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F5B6" w14:textId="540595AD" w:rsidR="0050140F" w:rsidRDefault="00C24473" w:rsidP="0050140F">
      <w:pPr>
        <w:jc w:val="center"/>
        <w:rPr>
          <w:b/>
          <w:bCs/>
          <w:color w:val="000000"/>
          <w:sz w:val="18"/>
          <w:szCs w:val="18"/>
        </w:rPr>
      </w:pPr>
      <w:r>
        <w:rPr>
          <w:b/>
          <w:bCs/>
          <w:color w:val="000000"/>
          <w:sz w:val="18"/>
          <w:szCs w:val="18"/>
        </w:rPr>
        <w:t xml:space="preserve">Figure 1. </w:t>
      </w:r>
      <w:r w:rsidR="00CF5F13">
        <w:rPr>
          <w:b/>
          <w:bCs/>
          <w:color w:val="000000"/>
          <w:sz w:val="18"/>
          <w:szCs w:val="18"/>
        </w:rPr>
        <w:t>M</w:t>
      </w:r>
      <w:r w:rsidR="0050140F">
        <w:rPr>
          <w:b/>
          <w:bCs/>
          <w:color w:val="000000"/>
          <w:sz w:val="18"/>
          <w:szCs w:val="18"/>
        </w:rPr>
        <w:t>ovable picture</w:t>
      </w:r>
      <w:r w:rsidR="00CF5F13">
        <w:rPr>
          <w:b/>
          <w:bCs/>
          <w:color w:val="000000"/>
          <w:sz w:val="18"/>
          <w:szCs w:val="18"/>
        </w:rPr>
        <w:t>s</w:t>
      </w:r>
      <w:r w:rsidR="0050140F">
        <w:rPr>
          <w:b/>
          <w:bCs/>
          <w:color w:val="000000"/>
          <w:sz w:val="18"/>
          <w:szCs w:val="18"/>
        </w:rPr>
        <w:t xml:space="preserve"> </w:t>
      </w:r>
      <w:r w:rsidR="00CF5F13">
        <w:rPr>
          <w:b/>
          <w:bCs/>
          <w:color w:val="000000"/>
          <w:sz w:val="18"/>
          <w:szCs w:val="18"/>
        </w:rPr>
        <w:t>promote</w:t>
      </w:r>
      <w:r w:rsidR="00A70FF1">
        <w:rPr>
          <w:b/>
          <w:bCs/>
          <w:color w:val="000000"/>
          <w:sz w:val="18"/>
          <w:szCs w:val="18"/>
        </w:rPr>
        <w:t xml:space="preserve"> emergent literacy by connecting </w:t>
      </w:r>
      <w:r w:rsidR="0050140F">
        <w:rPr>
          <w:b/>
          <w:bCs/>
          <w:color w:val="000000"/>
          <w:sz w:val="18"/>
          <w:szCs w:val="18"/>
        </w:rPr>
        <w:t>kinetic experiences (e.g., lifting a comforter) with visual experiences (e.g., discovering a toy)</w:t>
      </w:r>
      <w:r w:rsidR="00A70FF1">
        <w:rPr>
          <w:b/>
          <w:bCs/>
          <w:color w:val="000000"/>
          <w:sz w:val="18"/>
          <w:szCs w:val="18"/>
        </w:rPr>
        <w:t xml:space="preserve"> </w:t>
      </w:r>
      <w:r w:rsidR="00D77AA3">
        <w:rPr>
          <w:b/>
          <w:bCs/>
          <w:color w:val="000000"/>
          <w:sz w:val="18"/>
          <w:szCs w:val="18"/>
        </w:rPr>
        <w:t>(top)</w:t>
      </w:r>
      <w:r w:rsidR="00EB4389">
        <w:rPr>
          <w:b/>
          <w:bCs/>
          <w:color w:val="000000"/>
          <w:sz w:val="18"/>
          <w:szCs w:val="18"/>
        </w:rPr>
        <w:t>.</w:t>
      </w:r>
      <w:r w:rsidR="00D77AA3">
        <w:rPr>
          <w:b/>
          <w:bCs/>
          <w:color w:val="000000"/>
          <w:sz w:val="18"/>
          <w:szCs w:val="18"/>
        </w:rPr>
        <w:t xml:space="preserve"> </w:t>
      </w:r>
      <w:r w:rsidR="00EB4389">
        <w:rPr>
          <w:b/>
          <w:bCs/>
          <w:color w:val="000000"/>
          <w:sz w:val="18"/>
          <w:szCs w:val="18"/>
        </w:rPr>
        <w:t xml:space="preserve">But </w:t>
      </w:r>
      <w:r w:rsidR="00C81DFA">
        <w:rPr>
          <w:b/>
          <w:bCs/>
          <w:color w:val="000000"/>
          <w:sz w:val="18"/>
          <w:szCs w:val="18"/>
        </w:rPr>
        <w:t>this</w:t>
      </w:r>
      <w:r w:rsidR="00EE0F57">
        <w:rPr>
          <w:b/>
          <w:bCs/>
          <w:color w:val="000000"/>
          <w:sz w:val="18"/>
          <w:szCs w:val="18"/>
        </w:rPr>
        <w:t xml:space="preserve"> connection is broken for </w:t>
      </w:r>
      <w:r w:rsidR="00EB4389">
        <w:rPr>
          <w:b/>
          <w:bCs/>
          <w:color w:val="000000"/>
          <w:sz w:val="18"/>
          <w:szCs w:val="18"/>
        </w:rPr>
        <w:t>blind children</w:t>
      </w:r>
      <w:r w:rsidR="00C81DFA">
        <w:rPr>
          <w:b/>
          <w:bCs/>
          <w:color w:val="000000"/>
          <w:sz w:val="18"/>
          <w:szCs w:val="18"/>
        </w:rPr>
        <w:t xml:space="preserve"> because</w:t>
      </w:r>
      <w:r w:rsidR="00E572F9">
        <w:rPr>
          <w:b/>
          <w:bCs/>
          <w:color w:val="000000"/>
          <w:sz w:val="18"/>
          <w:szCs w:val="18"/>
        </w:rPr>
        <w:t xml:space="preserve"> </w:t>
      </w:r>
      <w:del w:id="4" w:author="Shaun Kane" w:date="2014-09-08T23:58:00Z">
        <w:r w:rsidR="00E572F9" w:rsidDel="00690FE4">
          <w:rPr>
            <w:b/>
            <w:bCs/>
            <w:color w:val="000000"/>
            <w:sz w:val="18"/>
            <w:szCs w:val="18"/>
          </w:rPr>
          <w:delText>visual experiences are</w:delText>
        </w:r>
      </w:del>
      <w:ins w:id="5" w:author="Shaun Kane" w:date="2014-09-08T23:58:00Z">
        <w:r w:rsidR="00690FE4">
          <w:rPr>
            <w:b/>
            <w:bCs/>
            <w:color w:val="000000"/>
            <w:sz w:val="18"/>
            <w:szCs w:val="18"/>
          </w:rPr>
          <w:t>the printed text</w:t>
        </w:r>
      </w:ins>
      <w:r w:rsidR="00E572F9">
        <w:rPr>
          <w:b/>
          <w:bCs/>
          <w:color w:val="000000"/>
          <w:sz w:val="18"/>
          <w:szCs w:val="18"/>
        </w:rPr>
        <w:t xml:space="preserve"> inaccessible</w:t>
      </w:r>
      <w:r w:rsidR="00EB4389">
        <w:rPr>
          <w:b/>
          <w:bCs/>
          <w:color w:val="000000"/>
          <w:sz w:val="18"/>
          <w:szCs w:val="18"/>
        </w:rPr>
        <w:t xml:space="preserve">. </w:t>
      </w:r>
      <w:r w:rsidR="00885806">
        <w:rPr>
          <w:b/>
          <w:bCs/>
          <w:color w:val="000000"/>
          <w:sz w:val="18"/>
          <w:szCs w:val="18"/>
        </w:rPr>
        <w:t>3D printing make</w:t>
      </w:r>
      <w:r w:rsidR="00E74336">
        <w:rPr>
          <w:b/>
          <w:bCs/>
          <w:color w:val="000000"/>
          <w:sz w:val="18"/>
          <w:szCs w:val="18"/>
        </w:rPr>
        <w:t>s</w:t>
      </w:r>
      <w:r w:rsidR="00885806">
        <w:rPr>
          <w:b/>
          <w:bCs/>
          <w:color w:val="000000"/>
          <w:sz w:val="18"/>
          <w:szCs w:val="18"/>
        </w:rPr>
        <w:t xml:space="preserve"> </w:t>
      </w:r>
      <w:r w:rsidR="00EB4389">
        <w:rPr>
          <w:b/>
          <w:bCs/>
          <w:color w:val="000000"/>
          <w:sz w:val="18"/>
          <w:szCs w:val="18"/>
        </w:rPr>
        <w:t xml:space="preserve">visual experiences in </w:t>
      </w:r>
      <w:commentRangeStart w:id="6"/>
      <w:r w:rsidR="00885806">
        <w:rPr>
          <w:b/>
          <w:bCs/>
          <w:color w:val="000000"/>
          <w:sz w:val="18"/>
          <w:szCs w:val="18"/>
        </w:rPr>
        <w:t>children’s books accessible</w:t>
      </w:r>
      <w:r w:rsidR="00EB4389">
        <w:rPr>
          <w:b/>
          <w:bCs/>
          <w:color w:val="000000"/>
          <w:sz w:val="18"/>
          <w:szCs w:val="18"/>
        </w:rPr>
        <w:t xml:space="preserve"> </w:t>
      </w:r>
      <w:r w:rsidR="00D407AD">
        <w:rPr>
          <w:b/>
          <w:bCs/>
          <w:color w:val="000000"/>
          <w:sz w:val="18"/>
          <w:szCs w:val="18"/>
        </w:rPr>
        <w:t xml:space="preserve">to blind children </w:t>
      </w:r>
      <w:r w:rsidR="00887BE9">
        <w:rPr>
          <w:b/>
          <w:bCs/>
          <w:color w:val="000000"/>
          <w:sz w:val="18"/>
          <w:szCs w:val="18"/>
        </w:rPr>
        <w:t xml:space="preserve">(bottom), but only </w:t>
      </w:r>
      <w:r w:rsidR="009C4096">
        <w:rPr>
          <w:b/>
          <w:bCs/>
          <w:color w:val="000000"/>
          <w:sz w:val="18"/>
          <w:szCs w:val="18"/>
        </w:rPr>
        <w:t xml:space="preserve">for </w:t>
      </w:r>
      <w:r w:rsidR="00887BE9">
        <w:rPr>
          <w:b/>
          <w:bCs/>
          <w:color w:val="000000"/>
          <w:sz w:val="18"/>
          <w:szCs w:val="18"/>
        </w:rPr>
        <w:t>static pictures, not</w:t>
      </w:r>
      <w:r w:rsidR="0011771B">
        <w:rPr>
          <w:b/>
          <w:bCs/>
          <w:color w:val="000000"/>
          <w:sz w:val="18"/>
          <w:szCs w:val="18"/>
        </w:rPr>
        <w:t xml:space="preserve"> for</w:t>
      </w:r>
      <w:r w:rsidR="00887BE9">
        <w:rPr>
          <w:b/>
          <w:bCs/>
          <w:color w:val="000000"/>
          <w:sz w:val="18"/>
          <w:szCs w:val="18"/>
        </w:rPr>
        <w:t xml:space="preserve"> </w:t>
      </w:r>
      <w:r w:rsidR="00EB4389">
        <w:rPr>
          <w:b/>
          <w:bCs/>
          <w:color w:val="000000"/>
          <w:sz w:val="18"/>
          <w:szCs w:val="18"/>
        </w:rPr>
        <w:t>movable pictures.</w:t>
      </w:r>
      <w:commentRangeEnd w:id="6"/>
      <w:r w:rsidR="00690FE4">
        <w:rPr>
          <w:rStyle w:val="CommentReference"/>
        </w:rPr>
        <w:commentReference w:id="6"/>
      </w:r>
    </w:p>
    <w:p w14:paraId="1A235077" w14:textId="50F0C6B8" w:rsidR="005F4FF1" w:rsidRPr="002F41E1" w:rsidRDefault="005168A1" w:rsidP="00F62FB5">
      <w:pPr>
        <w:rPr>
          <w:b/>
          <w:sz w:val="18"/>
          <w:szCs w:val="18"/>
        </w:rPr>
      </w:pPr>
      <w:r>
        <w:rPr>
          <w:rFonts w:eastAsia="Times"/>
        </w:rPr>
        <w:t xml:space="preserve">However, 3D printing so far </w:t>
      </w:r>
      <w:r w:rsidR="004A0512">
        <w:rPr>
          <w:rFonts w:eastAsia="Times"/>
        </w:rPr>
        <w:t xml:space="preserve">has </w:t>
      </w:r>
      <w:r>
        <w:rPr>
          <w:rFonts w:eastAsia="Times"/>
        </w:rPr>
        <w:t xml:space="preserve">been limited to </w:t>
      </w:r>
      <w:r w:rsidR="00072F87">
        <w:rPr>
          <w:rFonts w:eastAsia="Times"/>
        </w:rPr>
        <w:t xml:space="preserve">the creation of </w:t>
      </w:r>
      <w:r w:rsidR="000E0B85">
        <w:rPr>
          <w:rFonts w:eastAsia="Times"/>
        </w:rPr>
        <w:t xml:space="preserve">static </w:t>
      </w:r>
      <w:r w:rsidR="00CB68EA">
        <w:rPr>
          <w:rFonts w:eastAsia="Times"/>
        </w:rPr>
        <w:t>images</w:t>
      </w:r>
      <w:r w:rsidR="000E0B85">
        <w:rPr>
          <w:rFonts w:eastAsia="Times"/>
        </w:rPr>
        <w:t xml:space="preserve"> in </w:t>
      </w:r>
      <w:r w:rsidR="00F678A0">
        <w:rPr>
          <w:rFonts w:eastAsia="Times"/>
        </w:rPr>
        <w:t xml:space="preserve">children’s books. </w:t>
      </w:r>
      <w:r w:rsidR="009118B2">
        <w:rPr>
          <w:rFonts w:eastAsia="Times"/>
        </w:rPr>
        <w:t>T</w:t>
      </w:r>
      <w:r w:rsidR="00F678A0">
        <w:rPr>
          <w:rFonts w:eastAsia="Times"/>
        </w:rPr>
        <w:t xml:space="preserve">echniques </w:t>
      </w:r>
      <w:r w:rsidR="003A7CE5">
        <w:rPr>
          <w:rFonts w:eastAsia="Times"/>
        </w:rPr>
        <w:t xml:space="preserve">previously </w:t>
      </w:r>
      <w:r w:rsidR="00F678A0">
        <w:rPr>
          <w:rFonts w:eastAsia="Times"/>
        </w:rPr>
        <w:t xml:space="preserve">developed for making static tactile pictures </w:t>
      </w:r>
      <w:r w:rsidR="0094604B">
        <w:rPr>
          <w:rFonts w:eastAsia="Times"/>
        </w:rPr>
        <w:t xml:space="preserve">[CITE] </w:t>
      </w:r>
      <w:r w:rsidR="00F678A0">
        <w:rPr>
          <w:rFonts w:eastAsia="Times"/>
        </w:rPr>
        <w:t xml:space="preserve">may not apply to the making </w:t>
      </w:r>
      <w:r w:rsidR="00766339">
        <w:rPr>
          <w:rFonts w:eastAsia="Times"/>
        </w:rPr>
        <w:t xml:space="preserve">of </w:t>
      </w:r>
      <w:commentRangeStart w:id="7"/>
      <w:r w:rsidR="00F678A0">
        <w:rPr>
          <w:rFonts w:eastAsia="Times"/>
        </w:rPr>
        <w:t>movable</w:t>
      </w:r>
      <w:r w:rsidR="00316CED">
        <w:rPr>
          <w:rFonts w:eastAsia="Times"/>
        </w:rPr>
        <w:t xml:space="preserve"> tactile pictures.</w:t>
      </w:r>
      <w:commentRangeEnd w:id="7"/>
      <w:r w:rsidR="00690FE4">
        <w:rPr>
          <w:rStyle w:val="CommentReference"/>
        </w:rPr>
        <w:commentReference w:id="7"/>
      </w:r>
      <w:r w:rsidR="009373DF">
        <w:rPr>
          <w:rFonts w:eastAsia="Times"/>
        </w:rPr>
        <w:t xml:space="preserve"> Movable tactile pictures </w:t>
      </w:r>
      <w:r w:rsidR="00F072A2">
        <w:rPr>
          <w:rFonts w:eastAsia="Times"/>
        </w:rPr>
        <w:t xml:space="preserve">pose </w:t>
      </w:r>
      <w:r w:rsidR="00434148">
        <w:rPr>
          <w:rFonts w:eastAsia="Times"/>
        </w:rPr>
        <w:t xml:space="preserve">several </w:t>
      </w:r>
      <w:r w:rsidR="00630CFB">
        <w:rPr>
          <w:rFonts w:eastAsia="Times"/>
        </w:rPr>
        <w:t xml:space="preserve">new </w:t>
      </w:r>
      <w:r w:rsidR="00434148">
        <w:rPr>
          <w:rFonts w:eastAsia="Times"/>
        </w:rPr>
        <w:t xml:space="preserve">challenges. </w:t>
      </w:r>
      <w:r w:rsidR="00CB68EA">
        <w:rPr>
          <w:rFonts w:eastAsia="Times"/>
        </w:rPr>
        <w:t>In this paper, w</w:t>
      </w:r>
      <w:r w:rsidR="00434148">
        <w:rPr>
          <w:rFonts w:eastAsia="Times"/>
        </w:rPr>
        <w:t xml:space="preserve">e identified </w:t>
      </w:r>
      <w:r w:rsidR="009259ED">
        <w:rPr>
          <w:rFonts w:eastAsia="Times"/>
        </w:rPr>
        <w:t>three</w:t>
      </w:r>
      <w:r w:rsidR="00434148">
        <w:rPr>
          <w:rFonts w:eastAsia="Times"/>
        </w:rPr>
        <w:t xml:space="preserve"> to address:</w:t>
      </w:r>
    </w:p>
    <w:p w14:paraId="633685F7" w14:textId="6CC6D980" w:rsidR="00F072A2" w:rsidRPr="00434148" w:rsidRDefault="0032494F" w:rsidP="00A85A8C">
      <w:pPr>
        <w:pStyle w:val="ListParagraph"/>
        <w:numPr>
          <w:ilvl w:val="0"/>
          <w:numId w:val="37"/>
        </w:numPr>
        <w:rPr>
          <w:rFonts w:eastAsia="Times"/>
        </w:rPr>
      </w:pPr>
      <w:r>
        <w:rPr>
          <w:rFonts w:eastAsia="Times"/>
          <w:b/>
        </w:rPr>
        <w:t>Moving Primitives</w:t>
      </w:r>
      <w:r w:rsidR="005F4FF1" w:rsidRPr="00434148">
        <w:rPr>
          <w:rFonts w:eastAsia="Times"/>
          <w:b/>
        </w:rPr>
        <w:t>:</w:t>
      </w:r>
      <w:r w:rsidR="005F4FF1" w:rsidRPr="00434148">
        <w:rPr>
          <w:rFonts w:eastAsia="Times"/>
        </w:rPr>
        <w:t xml:space="preserve"> </w:t>
      </w:r>
      <w:r w:rsidR="00F072A2" w:rsidRPr="00434148">
        <w:rPr>
          <w:rFonts w:eastAsia="Times"/>
        </w:rPr>
        <w:t xml:space="preserve">How can </w:t>
      </w:r>
      <w:r w:rsidR="00F918DC">
        <w:rPr>
          <w:rFonts w:eastAsia="Times"/>
        </w:rPr>
        <w:t>we create tactile models that can be flipped, spin, and pulled by child</w:t>
      </w:r>
      <w:r w:rsidR="00D45336">
        <w:rPr>
          <w:rFonts w:eastAsia="Times"/>
        </w:rPr>
        <w:t>ren?</w:t>
      </w:r>
    </w:p>
    <w:p w14:paraId="44EB8CEB" w14:textId="00B32787" w:rsidR="005F4FF1" w:rsidRPr="003C5729" w:rsidRDefault="005F4FF1" w:rsidP="003C5729">
      <w:pPr>
        <w:pStyle w:val="ListParagraph"/>
        <w:numPr>
          <w:ilvl w:val="0"/>
          <w:numId w:val="37"/>
        </w:numPr>
        <w:rPr>
          <w:rFonts w:eastAsia="Times"/>
        </w:rPr>
      </w:pPr>
      <w:commentRangeStart w:id="8"/>
      <w:r w:rsidRPr="00434148">
        <w:rPr>
          <w:rFonts w:eastAsia="Times"/>
          <w:b/>
        </w:rPr>
        <w:t xml:space="preserve">Visual </w:t>
      </w:r>
      <w:r w:rsidR="00AE41C9">
        <w:rPr>
          <w:rFonts w:eastAsia="Times"/>
          <w:b/>
        </w:rPr>
        <w:t>Effects</w:t>
      </w:r>
      <w:commentRangeEnd w:id="8"/>
      <w:r w:rsidR="00690FE4">
        <w:rPr>
          <w:rStyle w:val="CommentReference"/>
        </w:rPr>
        <w:commentReference w:id="8"/>
      </w:r>
      <w:r w:rsidRPr="00434148">
        <w:rPr>
          <w:rFonts w:eastAsia="Times"/>
          <w:b/>
        </w:rPr>
        <w:t xml:space="preserve">: </w:t>
      </w:r>
      <w:r w:rsidR="003C5729">
        <w:rPr>
          <w:rFonts w:eastAsia="Times"/>
        </w:rPr>
        <w:t xml:space="preserve">How can we make the </w:t>
      </w:r>
      <w:r w:rsidR="00502750">
        <w:rPr>
          <w:rFonts w:eastAsia="Times"/>
        </w:rPr>
        <w:t xml:space="preserve">visual effects </w:t>
      </w:r>
      <w:r w:rsidR="003C5729">
        <w:rPr>
          <w:rFonts w:eastAsia="Times"/>
        </w:rPr>
        <w:t xml:space="preserve">accessible </w:t>
      </w:r>
      <w:r w:rsidR="00AC5AD9">
        <w:rPr>
          <w:rFonts w:eastAsia="Times"/>
        </w:rPr>
        <w:t xml:space="preserve">to VI children </w:t>
      </w:r>
      <w:r w:rsidR="003C5729">
        <w:rPr>
          <w:rFonts w:eastAsia="Times"/>
        </w:rPr>
        <w:t xml:space="preserve">as </w:t>
      </w:r>
      <w:r w:rsidR="00AC5AD9">
        <w:rPr>
          <w:rFonts w:eastAsia="Times"/>
        </w:rPr>
        <w:t>they flip, spin</w:t>
      </w:r>
      <w:r w:rsidR="003C5729">
        <w:rPr>
          <w:rFonts w:eastAsia="Times"/>
        </w:rPr>
        <w:t>,</w:t>
      </w:r>
      <w:r w:rsidR="00AC5AD9">
        <w:rPr>
          <w:rFonts w:eastAsia="Times"/>
        </w:rPr>
        <w:t xml:space="preserve"> and pull</w:t>
      </w:r>
      <w:r w:rsidR="003C5729">
        <w:rPr>
          <w:rFonts w:eastAsia="Times"/>
        </w:rPr>
        <w:t>?</w:t>
      </w:r>
    </w:p>
    <w:p w14:paraId="20197A04" w14:textId="0E88C38A" w:rsidR="00D85679" w:rsidRPr="000433F6" w:rsidRDefault="00DA438C" w:rsidP="00822413">
      <w:pPr>
        <w:pStyle w:val="ListParagraph"/>
        <w:numPr>
          <w:ilvl w:val="0"/>
          <w:numId w:val="37"/>
        </w:numPr>
        <w:jc w:val="left"/>
        <w:rPr>
          <w:rFonts w:eastAsia="Times"/>
        </w:rPr>
      </w:pPr>
      <w:commentRangeStart w:id="9"/>
      <w:r>
        <w:rPr>
          <w:rFonts w:eastAsia="Times"/>
          <w:b/>
        </w:rPr>
        <w:t>Synthesis</w:t>
      </w:r>
      <w:commentRangeEnd w:id="9"/>
      <w:r w:rsidR="00690FE4">
        <w:rPr>
          <w:rStyle w:val="CommentReference"/>
        </w:rPr>
        <w:commentReference w:id="9"/>
      </w:r>
      <w:r w:rsidR="00A42D35" w:rsidRPr="00434148">
        <w:rPr>
          <w:rFonts w:eastAsia="Times"/>
          <w:b/>
        </w:rPr>
        <w:t xml:space="preserve">: </w:t>
      </w:r>
      <w:r w:rsidR="002C0715" w:rsidRPr="00434148">
        <w:rPr>
          <w:rFonts w:eastAsia="Times"/>
        </w:rPr>
        <w:t xml:space="preserve"> </w:t>
      </w:r>
      <w:r w:rsidR="00835C7A">
        <w:rPr>
          <w:rFonts w:eastAsia="Times"/>
        </w:rPr>
        <w:t xml:space="preserve">To what extent </w:t>
      </w:r>
      <w:r>
        <w:rPr>
          <w:rFonts w:eastAsia="Times"/>
        </w:rPr>
        <w:t xml:space="preserve">new tactile pictures can be synthesized automatically from a given set of moving </w:t>
      </w:r>
      <w:proofErr w:type="gramStart"/>
      <w:r>
        <w:rPr>
          <w:rFonts w:eastAsia="Times"/>
        </w:rPr>
        <w:t>primitives</w:t>
      </w:r>
      <w:proofErr w:type="gramEnd"/>
      <w:r>
        <w:rPr>
          <w:rFonts w:eastAsia="Times"/>
        </w:rPr>
        <w:t xml:space="preserve"> and visual effects chosen by a designer?</w:t>
      </w:r>
      <w:r w:rsidR="00481C1B">
        <w:rPr>
          <w:rFonts w:eastAsia="Times"/>
        </w:rPr>
        <w:t xml:space="preserve"> </w:t>
      </w:r>
    </w:p>
    <w:p w14:paraId="1EF627D7" w14:textId="714A28A7" w:rsidR="00D85679" w:rsidRDefault="002F78F1" w:rsidP="00D85679">
      <w:pPr>
        <w:pStyle w:val="Heading1"/>
      </w:pPr>
      <w:commentRangeStart w:id="10"/>
      <w:r>
        <w:t>formative stud</w:t>
      </w:r>
      <w:r w:rsidR="00FF0649">
        <w:t>IES</w:t>
      </w:r>
      <w:commentRangeEnd w:id="10"/>
      <w:r w:rsidR="00690FE4">
        <w:rPr>
          <w:rStyle w:val="CommentReference"/>
          <w:rFonts w:ascii="Times New Roman" w:hAnsi="Times New Roman"/>
          <w:b w:val="0"/>
          <w:caps w:val="0"/>
          <w:kern w:val="0"/>
        </w:rPr>
        <w:commentReference w:id="10"/>
      </w:r>
    </w:p>
    <w:p w14:paraId="413D4246" w14:textId="57CF0CE1" w:rsidR="001224CA" w:rsidRDefault="003D511B" w:rsidP="00C94530">
      <w:r>
        <w:t xml:space="preserve">We conducted two formative studies to understand the problem space. </w:t>
      </w:r>
      <w:r w:rsidR="00505AFA">
        <w:t xml:space="preserve">Our main goal was to </w:t>
      </w:r>
      <w:r w:rsidR="0061377F">
        <w:t xml:space="preserve">find out </w:t>
      </w:r>
      <w:r w:rsidR="00505AFA">
        <w:t>how a human designer</w:t>
      </w:r>
      <w:r w:rsidR="004175B5">
        <w:t>, who has no expertise on 3D software</w:t>
      </w:r>
      <w:del w:id="11" w:author="Shaun Kane" w:date="2014-09-09T00:01:00Z">
        <w:r w:rsidR="004175B5" w:rsidDel="00690FE4">
          <w:delText>s</w:delText>
        </w:r>
      </w:del>
      <w:r w:rsidR="00505AFA">
        <w:t xml:space="preserve"> </w:t>
      </w:r>
      <w:r w:rsidR="00D71AF6">
        <w:t xml:space="preserve">would </w:t>
      </w:r>
      <w:r w:rsidR="00505AFA">
        <w:t xml:space="preserve">approach to the task of </w:t>
      </w:r>
      <w:r w:rsidR="00DC66C2">
        <w:t xml:space="preserve">3D </w:t>
      </w:r>
      <w:r w:rsidR="00505AFA">
        <w:t>modeling and printing movable tactile pictures.</w:t>
      </w:r>
      <w:r w:rsidR="00DC66C2">
        <w:t xml:space="preserve"> </w:t>
      </w:r>
      <w:r w:rsidR="00DF25E7">
        <w:t xml:space="preserve">Informed by the findings we aimed to </w:t>
      </w:r>
      <w:r w:rsidR="002B38AF">
        <w:t xml:space="preserve">create an interactive system </w:t>
      </w:r>
      <w:r w:rsidR="00D32123">
        <w:t xml:space="preserve">to support the design process as well as develop </w:t>
      </w:r>
      <w:r w:rsidR="00CB2FE9">
        <w:t xml:space="preserve">the underlying </w:t>
      </w:r>
      <w:r w:rsidR="00D32123">
        <w:t>technical and algorithmic</w:t>
      </w:r>
      <w:r w:rsidR="002B38AF">
        <w:t xml:space="preserve"> </w:t>
      </w:r>
      <w:r w:rsidR="00145358">
        <w:t>components</w:t>
      </w:r>
      <w:r w:rsidR="002B38AF">
        <w:t xml:space="preserve"> to enable such system. </w:t>
      </w:r>
    </w:p>
    <w:p w14:paraId="6D262B6D" w14:textId="52FF8D49" w:rsidR="0067444B" w:rsidRDefault="0067444B" w:rsidP="00C94530">
      <w:r>
        <w:t xml:space="preserve">In our first formative study, we chose to focus on a population with high motivation but without any assumption about their 3D modeling skills. </w:t>
      </w:r>
      <w:r w:rsidR="00925573">
        <w:t xml:space="preserve">We conducted a </w:t>
      </w:r>
      <w:r w:rsidR="00A9429A">
        <w:t xml:space="preserve">design </w:t>
      </w:r>
      <w:r w:rsidR="00925573">
        <w:t>workshop</w:t>
      </w:r>
      <w:r w:rsidR="00A9429A">
        <w:t xml:space="preserve"> participated by N high-school students who expr</w:t>
      </w:r>
      <w:r w:rsidR="00F33675">
        <w:t>essed interests in 3D printing. Students were given the task of making a 3D model based on a movable picture in a children’s book. They were also given the freedom to choose their favorite book to model.</w:t>
      </w:r>
      <w:r w:rsidR="0025704C">
        <w:t xml:space="preserve"> </w:t>
      </w:r>
      <w:r w:rsidR="008A35E5">
        <w:t>Instead of using 3D modeling software, students were given a bucket load of Lego bricks to create physical models</w:t>
      </w:r>
      <w:r w:rsidR="001E289F">
        <w:t>.</w:t>
      </w:r>
      <w:r w:rsidR="00EA4838">
        <w:t xml:space="preserve"> Figure shows some tactile movable pictures created by these students.</w:t>
      </w:r>
    </w:p>
    <w:p w14:paraId="2411289E" w14:textId="440E8F61" w:rsidR="001224CA" w:rsidRDefault="00721B4B" w:rsidP="00C94530">
      <w:r>
        <w:t xml:space="preserve">In our second formative study, we chose to focus on people who are knowledgeable about </w:t>
      </w:r>
      <w:r w:rsidR="00C760BE">
        <w:t>3D modeling and laser cutters</w:t>
      </w:r>
      <w:r>
        <w:t xml:space="preserve">. </w:t>
      </w:r>
      <w:r w:rsidR="009469C4">
        <w:t xml:space="preserve">The task was to illustrate a picture of a rocket </w:t>
      </w:r>
      <w:r w:rsidR="009469C4">
        <w:lastRenderedPageBreak/>
        <w:t>covered by a cloud. The cloud is printed on a flap and can be lifted up to reveal the rocket</w:t>
      </w:r>
      <w:r w:rsidR="005F702D">
        <w:t xml:space="preserve"> underneath</w:t>
      </w:r>
      <w:r w:rsidR="009469C4">
        <w:t xml:space="preserve">. </w:t>
      </w:r>
      <w:r w:rsidR="00F14A65">
        <w:t xml:space="preserve">We observed and documented the process in which the participants did this design task. </w:t>
      </w:r>
      <w:r w:rsidR="00CC0437">
        <w:t>F</w:t>
      </w:r>
      <w:r w:rsidR="009174D3">
        <w:t>igure below shows some products of their creation</w:t>
      </w:r>
      <w:r w:rsidR="00663470">
        <w:t xml:space="preserve">. </w:t>
      </w:r>
      <w:r w:rsidR="0014489D">
        <w:t xml:space="preserve">We found the design process consists of the following steps: </w:t>
      </w:r>
      <w:r w:rsidR="00D85679">
        <w:t xml:space="preserve">(1) </w:t>
      </w:r>
      <w:r w:rsidR="00D85679" w:rsidRPr="001640C7">
        <w:t>design curvy clouds, (2) abstract rocket</w:t>
      </w:r>
      <w:r w:rsidR="00D85679">
        <w:t xml:space="preserve"> shape</w:t>
      </w:r>
      <w:r w:rsidR="00D85679" w:rsidRPr="001640C7">
        <w:t xml:space="preserve"> </w:t>
      </w:r>
      <w:r w:rsidR="00D85679">
        <w:t>in young</w:t>
      </w:r>
      <w:r w:rsidR="00D85679" w:rsidRPr="001640C7">
        <w:t xml:space="preserve"> children level, (3) model </w:t>
      </w:r>
      <w:r w:rsidR="00D85679">
        <w:t xml:space="preserve">a </w:t>
      </w:r>
      <w:r w:rsidR="00D85679" w:rsidRPr="001640C7">
        <w:t xml:space="preserve">hinge which is mathematically designed </w:t>
      </w:r>
      <w:r w:rsidR="00D85679">
        <w:t xml:space="preserve">to uncover cloud </w:t>
      </w:r>
      <w:r w:rsidR="00D85679" w:rsidRPr="001640C7">
        <w:t xml:space="preserve">so that not stuck inside during printing, </w:t>
      </w:r>
      <w:r w:rsidR="00D85679">
        <w:t xml:space="preserve">and </w:t>
      </w:r>
      <w:r w:rsidR="00D85679" w:rsidRPr="001640C7">
        <w:t xml:space="preserve">(4) </w:t>
      </w:r>
      <w:r w:rsidR="00D85679">
        <w:t xml:space="preserve">combine cloud and </w:t>
      </w:r>
      <w:r w:rsidR="00D85679" w:rsidRPr="001640C7">
        <w:t xml:space="preserve">a rocket </w:t>
      </w:r>
      <w:commentRangeStart w:id="12"/>
      <w:r w:rsidR="00D85679" w:rsidRPr="001640C7">
        <w:t>with hi</w:t>
      </w:r>
      <w:r w:rsidR="00A85A8C">
        <w:t>nge to make the page flappable.</w:t>
      </w:r>
      <w:commentRangeEnd w:id="12"/>
      <w:r w:rsidR="00690FE4">
        <w:rPr>
          <w:rStyle w:val="CommentReference"/>
        </w:rPr>
        <w:commentReference w:id="12"/>
      </w:r>
    </w:p>
    <w:p w14:paraId="7237B22C" w14:textId="68772788" w:rsidR="000004AE" w:rsidRDefault="00911F5C" w:rsidP="000004AE">
      <w:pPr>
        <w:pStyle w:val="Heading2"/>
      </w:pPr>
      <w:r>
        <w:t>DESIGN</w:t>
      </w:r>
      <w:r w:rsidR="0031699E">
        <w:t xml:space="preserve"> </w:t>
      </w:r>
      <w:r w:rsidR="00E829AB">
        <w:t>PROCESS</w:t>
      </w:r>
    </w:p>
    <w:p w14:paraId="56675893" w14:textId="65B26152" w:rsidR="00911F5C" w:rsidRDefault="00DA4555" w:rsidP="007C67C5">
      <w:r>
        <w:t xml:space="preserve">We </w:t>
      </w:r>
      <w:r w:rsidR="00CB7DEF">
        <w:t>present a</w:t>
      </w:r>
      <w:r w:rsidR="00543C08">
        <w:t xml:space="preserve"> </w:t>
      </w:r>
      <w:r w:rsidR="00A06441">
        <w:t xml:space="preserve">process for creating </w:t>
      </w:r>
      <w:r>
        <w:t xml:space="preserve">movable </w:t>
      </w:r>
      <w:r w:rsidR="00A06441">
        <w:t xml:space="preserve">tactile </w:t>
      </w:r>
      <w:r>
        <w:t>picture</w:t>
      </w:r>
      <w:r w:rsidR="007C7A22">
        <w:t>s</w:t>
      </w:r>
      <w:r w:rsidR="00812D42">
        <w:t xml:space="preserve"> for VI children</w:t>
      </w:r>
      <w:r w:rsidR="007C7A22">
        <w:t>.</w:t>
      </w:r>
      <w:r w:rsidR="00715B89">
        <w:t xml:space="preserve"> </w:t>
      </w:r>
      <w:r w:rsidR="00BB11A9">
        <w:t xml:space="preserve">This process was informed by our formative studies. </w:t>
      </w:r>
      <w:commentRangeStart w:id="13"/>
      <w:r w:rsidR="0051799D">
        <w:t xml:space="preserve">The input to this process is a </w:t>
      </w:r>
      <w:r w:rsidR="00F33A30">
        <w:t xml:space="preserve">movable </w:t>
      </w:r>
      <w:r w:rsidR="0051799D">
        <w:t xml:space="preserve">picture </w:t>
      </w:r>
      <w:r w:rsidR="003A4340">
        <w:t xml:space="preserve">from a </w:t>
      </w:r>
      <w:r w:rsidR="00F33A30">
        <w:t>non-tactile children’s book</w:t>
      </w:r>
      <w:r w:rsidR="00B71807">
        <w:t xml:space="preserve"> </w:t>
      </w:r>
      <w:r w:rsidR="00DB0021">
        <w:t xml:space="preserve">published </w:t>
      </w:r>
      <w:r w:rsidR="00B71807">
        <w:t xml:space="preserve">for sighted </w:t>
      </w:r>
      <w:r w:rsidR="003A4340">
        <w:t>children</w:t>
      </w:r>
      <w:r w:rsidR="00F33A30">
        <w:t>.</w:t>
      </w:r>
      <w:commentRangeEnd w:id="13"/>
      <w:r w:rsidR="00690FE4">
        <w:rPr>
          <w:rStyle w:val="CommentReference"/>
        </w:rPr>
        <w:commentReference w:id="13"/>
      </w:r>
      <w:r w:rsidR="00F33A30">
        <w:t xml:space="preserve"> </w:t>
      </w:r>
      <w:r w:rsidR="0051799D">
        <w:t xml:space="preserve">The output from this process is a 3D-printable movable </w:t>
      </w:r>
      <w:r w:rsidR="0051799D">
        <w:rPr>
          <w:i/>
        </w:rPr>
        <w:t xml:space="preserve">tactile </w:t>
      </w:r>
      <w:r w:rsidR="0051799D">
        <w:t xml:space="preserve">picture </w:t>
      </w:r>
      <w:r w:rsidR="008646F9">
        <w:t>aimed</w:t>
      </w:r>
      <w:r w:rsidR="000369E1">
        <w:t xml:space="preserve"> </w:t>
      </w:r>
      <w:r w:rsidR="0051799D">
        <w:t xml:space="preserve">to </w:t>
      </w:r>
      <w:r w:rsidR="00A16F46">
        <w:t xml:space="preserve">closely approximate the </w:t>
      </w:r>
      <w:r w:rsidR="0051799D">
        <w:t xml:space="preserve">kinetic and visual experiences </w:t>
      </w:r>
      <w:r w:rsidR="000B1D1A">
        <w:t xml:space="preserve">for </w:t>
      </w:r>
      <w:r w:rsidR="0016179C">
        <w:t>VI children.</w:t>
      </w:r>
      <w:r w:rsidR="00F4343C">
        <w:t xml:space="preserve"> </w:t>
      </w:r>
      <w:r w:rsidR="002246A8">
        <w:t>The major steps of this process are:</w:t>
      </w:r>
    </w:p>
    <w:p w14:paraId="0DC18768" w14:textId="57BC7882" w:rsidR="00C76D6D" w:rsidRPr="00C76D6D" w:rsidRDefault="00C76D6D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Interpretation:</w:t>
      </w:r>
      <w:r w:rsidRPr="00C76D6D">
        <w:t xml:space="preserve"> </w:t>
      </w:r>
      <w:r w:rsidR="009237E3">
        <w:t>A</w:t>
      </w:r>
      <w:r w:rsidR="0009600B">
        <w:t xml:space="preserve"> human designer </w:t>
      </w:r>
      <w:r w:rsidR="00E57766">
        <w:t xml:space="preserve">examines the input picture and interprets its visual content as a set of prominent objects and their relationships.  For each object, she specifies a 3D tactile model suitable for representing the object. </w:t>
      </w:r>
      <w:r w:rsidR="00403B54">
        <w:t xml:space="preserve">She can either </w:t>
      </w:r>
      <w:r w:rsidR="003C4773">
        <w:t>s</w:t>
      </w:r>
      <w:r w:rsidRPr="00C76D6D">
        <w:t>earch</w:t>
      </w:r>
      <w:r w:rsidR="00E32D2F">
        <w:t xml:space="preserve"> </w:t>
      </w:r>
      <w:r w:rsidR="00403B54">
        <w:t>a 3D model repository (e.g., Thingiverse) or design one from scratch (if she has the skill).</w:t>
      </w:r>
    </w:p>
    <w:p w14:paraId="41A9B3DD" w14:textId="51A23AF4" w:rsidR="00C76D6D" w:rsidRPr="00C76D6D" w:rsidRDefault="00442EDD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Movements</w:t>
      </w:r>
      <w:r w:rsidR="00C76D6D" w:rsidRPr="0041144E">
        <w:rPr>
          <w:b/>
        </w:rPr>
        <w:t>:</w:t>
      </w:r>
      <w:r w:rsidR="0009600B">
        <w:t xml:space="preserve"> </w:t>
      </w:r>
      <w:r>
        <w:t>She specifies which movement should be associated to each object. She can choose from a set of pre-built moving primitives to add to her design.</w:t>
      </w:r>
    </w:p>
    <w:p w14:paraId="1B8BADE1" w14:textId="2475AE08" w:rsidR="00F44CC3" w:rsidRPr="00A706A8" w:rsidRDefault="00C76D6D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Visual effects:</w:t>
      </w:r>
      <w:r w:rsidR="00E62CF5">
        <w:t xml:space="preserve"> </w:t>
      </w:r>
      <w:r w:rsidR="00D85F58">
        <w:t xml:space="preserve">She specifies which visual effect to be triggered by the movement. She can choose from a set of pre-built effect templates. </w:t>
      </w:r>
      <w:r w:rsidR="002848C6">
        <w:t>For instance, she can use a</w:t>
      </w:r>
      <w:r w:rsidR="00E2222E">
        <w:t>n “appear effect” template and specify which tactile object to insert into the template.</w:t>
      </w:r>
    </w:p>
    <w:p w14:paraId="1F69AA86" w14:textId="395B6E03" w:rsidR="00F44CC3" w:rsidRPr="00F44CC3" w:rsidRDefault="00F44CC3" w:rsidP="0041144E">
      <w:pPr>
        <w:pStyle w:val="ListParagraph"/>
        <w:numPr>
          <w:ilvl w:val="0"/>
          <w:numId w:val="40"/>
        </w:numPr>
      </w:pPr>
      <w:commentRangeStart w:id="14"/>
      <w:r w:rsidRPr="0041144E">
        <w:rPr>
          <w:b/>
        </w:rPr>
        <w:t>Synthesis:</w:t>
      </w:r>
      <w:commentRangeEnd w:id="14"/>
      <w:r w:rsidR="00B2635E">
        <w:rPr>
          <w:rStyle w:val="CommentReference"/>
        </w:rPr>
        <w:commentReference w:id="14"/>
      </w:r>
      <w:r>
        <w:t xml:space="preserve"> </w:t>
      </w:r>
      <w:r w:rsidR="00770972">
        <w:t xml:space="preserve">Given </w:t>
      </w:r>
      <w:r w:rsidR="009D1857">
        <w:t>a</w:t>
      </w:r>
      <w:r w:rsidR="00230E18">
        <w:t xml:space="preserve"> set of </w:t>
      </w:r>
      <w:r w:rsidR="00641F37">
        <w:t xml:space="preserve">interpreted models, </w:t>
      </w:r>
      <w:r w:rsidR="00B72317">
        <w:t xml:space="preserve">a </w:t>
      </w:r>
      <w:r w:rsidR="00FE24DD">
        <w:t>moving primitive</w:t>
      </w:r>
      <w:r w:rsidR="00641F37">
        <w:t xml:space="preserve">, and an effect template she has chosen, </w:t>
      </w:r>
      <w:r w:rsidR="009B7FBD">
        <w:t xml:space="preserve">she can </w:t>
      </w:r>
      <w:r w:rsidR="00780D8F">
        <w:t xml:space="preserve">manually </w:t>
      </w:r>
      <w:r w:rsidR="009B7FBD">
        <w:t>synth</w:t>
      </w:r>
      <w:r w:rsidR="00780D8F">
        <w:t xml:space="preserve">esize </w:t>
      </w:r>
      <w:r w:rsidR="008E17CE">
        <w:t>these individual parts</w:t>
      </w:r>
      <w:r w:rsidR="00780D8F">
        <w:t xml:space="preserve"> into a single</w:t>
      </w:r>
      <w:r w:rsidR="00770972">
        <w:t xml:space="preserve"> model</w:t>
      </w:r>
      <w:r w:rsidR="001E3E77">
        <w:t xml:space="preserve"> using 3D modeling software</w:t>
      </w:r>
      <w:r w:rsidR="009B7FBD">
        <w:t xml:space="preserve">. Alternatively, she can be assisted by a </w:t>
      </w:r>
      <w:r w:rsidR="00230E18">
        <w:t>computer program</w:t>
      </w:r>
      <w:r w:rsidR="00DE581D">
        <w:t>, which c</w:t>
      </w:r>
      <w:r w:rsidR="00240671">
        <w:t>alculate</w:t>
      </w:r>
      <w:r w:rsidR="00DF7FCA">
        <w:t>s</w:t>
      </w:r>
      <w:r w:rsidR="00E22634">
        <w:t xml:space="preserve"> and suggest</w:t>
      </w:r>
      <w:r w:rsidR="00DF7FCA">
        <w:t>s</w:t>
      </w:r>
      <w:r w:rsidR="00E22634">
        <w:t xml:space="preserve"> candidate </w:t>
      </w:r>
      <w:r w:rsidR="000755A5">
        <w:t>configuration</w:t>
      </w:r>
      <w:r w:rsidR="00E22634">
        <w:t>s</w:t>
      </w:r>
      <w:r w:rsidR="000755A5">
        <w:t xml:space="preserve"> of </w:t>
      </w:r>
      <w:r w:rsidR="005F1B3A">
        <w:t>the</w:t>
      </w:r>
      <w:r w:rsidR="00E22634">
        <w:t>se individual parts</w:t>
      </w:r>
      <w:r w:rsidR="00AA7CE8">
        <w:t xml:space="preserve"> that meet the design parameters she specifies</w:t>
      </w:r>
      <w:r w:rsidR="00E22634">
        <w:t>.</w:t>
      </w:r>
    </w:p>
    <w:p w14:paraId="6D323750" w14:textId="1153E91B" w:rsidR="00D85679" w:rsidRDefault="001E61E2" w:rsidP="0041144E">
      <w:pPr>
        <w:pStyle w:val="ListParagraph"/>
        <w:numPr>
          <w:ilvl w:val="0"/>
          <w:numId w:val="40"/>
        </w:numPr>
      </w:pPr>
      <w:r w:rsidRPr="0041144E">
        <w:rPr>
          <w:b/>
        </w:rPr>
        <w:t>Customization:</w:t>
      </w:r>
      <w:r w:rsidRPr="00C76D6D">
        <w:t xml:space="preserve"> </w:t>
      </w:r>
      <w:r w:rsidR="00762C07">
        <w:t xml:space="preserve">Finally, she reviews the synthesized model and customizes any </w:t>
      </w:r>
      <w:r w:rsidR="00031DA2">
        <w:t>property</w:t>
      </w:r>
      <w:r w:rsidR="00762C07">
        <w:t xml:space="preserve"> she is</w:t>
      </w:r>
      <w:r w:rsidR="002948FF">
        <w:t xml:space="preserve"> still</w:t>
      </w:r>
      <w:r w:rsidR="00762C07">
        <w:t xml:space="preserve"> not satisfied with. </w:t>
      </w:r>
      <w:r w:rsidR="00796B47">
        <w:t xml:space="preserve">Examples of customizable </w:t>
      </w:r>
      <w:r w:rsidR="00031DA2">
        <w:t>properties</w:t>
      </w:r>
      <w:r w:rsidR="00796B47">
        <w:t xml:space="preserve"> </w:t>
      </w:r>
      <w:r w:rsidR="00762C07">
        <w:t xml:space="preserve">include </w:t>
      </w:r>
      <w:r w:rsidR="001A2705">
        <w:t xml:space="preserve">object positions, tactile thickness, and moving directions. </w:t>
      </w:r>
    </w:p>
    <w:p w14:paraId="5DB1EBBF" w14:textId="16464867" w:rsidR="00F4343C" w:rsidRPr="005431A6" w:rsidRDefault="00F4343C" w:rsidP="00BA786F">
      <w:r>
        <w:t xml:space="preserve">Supporting this </w:t>
      </w:r>
      <w:r w:rsidR="00BB4301">
        <w:t xml:space="preserve">design </w:t>
      </w:r>
      <w:r w:rsidR="001C2CE6">
        <w:t xml:space="preserve">process requires us to research on (1) </w:t>
      </w:r>
      <w:r w:rsidR="00BE7587">
        <w:t>how to model moving primitives</w:t>
      </w:r>
      <w:r w:rsidR="008E3027">
        <w:t xml:space="preserve">, </w:t>
      </w:r>
      <w:r w:rsidR="001C2CE6">
        <w:t xml:space="preserve">(2) </w:t>
      </w:r>
      <w:r w:rsidR="008E3027">
        <w:t>how to model visual effects,</w:t>
      </w:r>
      <w:r w:rsidR="001C2CE6">
        <w:t xml:space="preserve"> and (3) how to develop a program </w:t>
      </w:r>
      <w:r w:rsidR="005F299B">
        <w:t>to perform automatic synthesis.</w:t>
      </w:r>
    </w:p>
    <w:p w14:paraId="7CC84528" w14:textId="1C7E64B2" w:rsidR="004259AB" w:rsidRDefault="004126B6" w:rsidP="004259AB">
      <w:pPr>
        <w:pStyle w:val="Heading1"/>
      </w:pPr>
      <w:r>
        <w:t>moving primitives</w:t>
      </w:r>
    </w:p>
    <w:p w14:paraId="664E4830" w14:textId="5DA2AFE2" w:rsidR="005431A6" w:rsidRDefault="0052733A" w:rsidP="00B411A5">
      <w:r>
        <w:t xml:space="preserve">Our first research challenge was to figure out how to model moving primitives. </w:t>
      </w:r>
      <w:r w:rsidR="00161EF4">
        <w:t xml:space="preserve">The </w:t>
      </w:r>
      <w:r w:rsidR="001A32D8">
        <w:t xml:space="preserve">goal </w:t>
      </w:r>
      <w:r w:rsidR="00161EF4">
        <w:t xml:space="preserve">was to derive a common vocabulary of </w:t>
      </w:r>
      <w:r w:rsidR="001A32D8">
        <w:t xml:space="preserve">moving primitives that can be </w:t>
      </w:r>
      <w:r w:rsidR="00B81051">
        <w:t xml:space="preserve">applied to as many </w:t>
      </w:r>
      <w:r w:rsidR="001A32D8">
        <w:t>movable pictures</w:t>
      </w:r>
      <w:r w:rsidR="00064079">
        <w:t xml:space="preserve"> in today’s children’s books as possible</w:t>
      </w:r>
      <w:r w:rsidR="001A32D8">
        <w:t xml:space="preserve">. </w:t>
      </w:r>
      <w:r w:rsidR="00FF6F93">
        <w:t>We surveyed N children books with movable pictures</w:t>
      </w:r>
      <w:r w:rsidR="00F10A6A">
        <w:t xml:space="preserve"> and </w:t>
      </w:r>
      <w:r w:rsidR="00981070">
        <w:t xml:space="preserve">identified </w:t>
      </w:r>
      <w:r w:rsidR="00773DC8">
        <w:t>four</w:t>
      </w:r>
      <w:r w:rsidR="00981070">
        <w:t xml:space="preserve"> mo</w:t>
      </w:r>
      <w:r w:rsidR="00773DC8">
        <w:t>st common classes of movements</w:t>
      </w:r>
      <w:r w:rsidR="00CF216A">
        <w:t>: hinges, pulleys, spinners, and swings</w:t>
      </w:r>
      <w:r w:rsidR="0034374C">
        <w:t xml:space="preserve">. </w:t>
      </w:r>
      <w:r w:rsidR="00544101">
        <w:t xml:space="preserve">We </w:t>
      </w:r>
      <w:r w:rsidR="00CE37AC">
        <w:t>went through a number of design iterations</w:t>
      </w:r>
      <w:r w:rsidR="00233198">
        <w:t xml:space="preserve"> and arrived at </w:t>
      </w:r>
      <w:r w:rsidR="00DA4DD4">
        <w:t xml:space="preserve">a vocabulary of </w:t>
      </w:r>
      <w:r w:rsidR="00AA0429">
        <w:t xml:space="preserve">ready-to-print </w:t>
      </w:r>
      <w:r w:rsidR="005F3A36">
        <w:t xml:space="preserve">moving </w:t>
      </w:r>
      <w:r w:rsidR="00DA4DD4">
        <w:t>primitives that can be added to tactile pictures to make them movable.</w:t>
      </w:r>
      <w:r w:rsidR="007E2B03">
        <w:t xml:space="preserve"> </w:t>
      </w:r>
      <w:commentRangeStart w:id="15"/>
      <w:r w:rsidR="0002094E">
        <w:t>The figure bel</w:t>
      </w:r>
      <w:r w:rsidR="00A4686F">
        <w:t xml:space="preserve">ow shows </w:t>
      </w:r>
      <w:r w:rsidR="0002094E">
        <w:t>our final 3D models.</w:t>
      </w:r>
      <w:commentRangeEnd w:id="15"/>
      <w:r w:rsidR="00B2635E">
        <w:rPr>
          <w:rStyle w:val="CommentReference"/>
        </w:rPr>
        <w:commentReference w:id="15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0"/>
        <w:gridCol w:w="1243"/>
        <w:gridCol w:w="1248"/>
        <w:gridCol w:w="1123"/>
      </w:tblGrid>
      <w:tr w:rsidR="00962A6B" w14:paraId="0EEE3E5D" w14:textId="77777777" w:rsidTr="00CB68EA">
        <w:tc>
          <w:tcPr>
            <w:tcW w:w="1260" w:type="dxa"/>
            <w:tcMar>
              <w:left w:w="0" w:type="dxa"/>
              <w:right w:w="0" w:type="dxa"/>
            </w:tcMar>
          </w:tcPr>
          <w:p w14:paraId="075ABE50" w14:textId="2A6B3ECA" w:rsidR="00962A6B" w:rsidRDefault="00A4686F" w:rsidP="003C7CF1">
            <w:pPr>
              <w:spacing w:after="0"/>
              <w:jc w:val="center"/>
            </w:pPr>
            <w:r>
              <w:t>Hinge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3F43C320" w14:textId="6F548FB7" w:rsidR="00962A6B" w:rsidRDefault="00A4686F" w:rsidP="003C7CF1">
            <w:pPr>
              <w:spacing w:after="0"/>
              <w:jc w:val="center"/>
            </w:pPr>
            <w:r>
              <w:t>Pulley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25A18814" w14:textId="1A1A527F" w:rsidR="00962A6B" w:rsidRDefault="00A4686F" w:rsidP="003C7CF1">
            <w:pPr>
              <w:spacing w:after="0"/>
              <w:jc w:val="center"/>
            </w:pPr>
            <w:r>
              <w:t>Spinner</w:t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40EE3EDB" w14:textId="7EDBA514" w:rsidR="00962A6B" w:rsidRDefault="00A4686F" w:rsidP="003C7CF1">
            <w:pPr>
              <w:spacing w:after="0"/>
              <w:jc w:val="center"/>
            </w:pPr>
            <w:r>
              <w:t>Swing</w:t>
            </w:r>
          </w:p>
        </w:tc>
      </w:tr>
      <w:tr w:rsidR="00962A6B" w14:paraId="0295CF41" w14:textId="77777777" w:rsidTr="00CB68EA">
        <w:tc>
          <w:tcPr>
            <w:tcW w:w="1260" w:type="dxa"/>
            <w:tcMar>
              <w:left w:w="0" w:type="dxa"/>
              <w:right w:w="0" w:type="dxa"/>
            </w:tcMar>
          </w:tcPr>
          <w:p w14:paraId="64DB315A" w14:textId="57948D2A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78F86211" wp14:editId="697D0723">
                  <wp:extent cx="773130" cy="899582"/>
                  <wp:effectExtent l="0" t="0" r="0" b="0"/>
                  <wp:docPr id="36" name="Picture 36" descr="Macintosh HD:Users:qubick:Desktop:Screen Shot 2014-09-02 at 9.39.3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Macintosh HD:Users:qubick:Desktop:Screen Shot 2014-09-02 at 9.39.3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3489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4801330B" w14:textId="0FED822C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25A78B3B" wp14:editId="1830EB8A">
                  <wp:extent cx="782120" cy="899223"/>
                  <wp:effectExtent l="0" t="0" r="5715" b="0"/>
                  <wp:docPr id="38" name="Picture 38" descr="Macintosh HD:Users:qubick:Desktop:Screen Shot 2014-09-02 at 9.39.51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Macintosh HD:Users:qubick:Desktop:Screen Shot 2014-09-02 at 9.39.51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2796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711015AB" w14:textId="521F83A8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1E0AA07F" wp14:editId="75AB49AE">
                  <wp:extent cx="791110" cy="898939"/>
                  <wp:effectExtent l="0" t="0" r="0" b="0"/>
                  <wp:docPr id="37" name="Picture 37" descr="Macintosh HD:Users:qubick:Desktop:Screen Shot 2014-09-02 at 9.39.3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Macintosh HD:Users:qubick:Desktop:Screen Shot 2014-09-02 at 9.39.3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044" cy="9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Mar>
              <w:left w:w="0" w:type="dxa"/>
              <w:right w:w="0" w:type="dxa"/>
            </w:tcMar>
          </w:tcPr>
          <w:p w14:paraId="111C37D0" w14:textId="0477E637" w:rsidR="00962A6B" w:rsidRDefault="00962A6B" w:rsidP="003C7CF1">
            <w:pPr>
              <w:spacing w:after="0"/>
            </w:pPr>
            <w:r>
              <w:rPr>
                <w:rFonts w:ascii="Times" w:hAnsi="Times"/>
                <w:noProof/>
              </w:rPr>
              <w:drawing>
                <wp:inline distT="0" distB="0" distL="0" distR="0" wp14:anchorId="06C777F8" wp14:editId="2D520A1C">
                  <wp:extent cx="700230" cy="897961"/>
                  <wp:effectExtent l="0" t="0" r="11430" b="0"/>
                  <wp:docPr id="39" name="Picture 39" descr="Macintosh HD:Users:qubick:Desktop:Screen Shot 2014-09-02 at 9.40.0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Macintosh HD:Users:qubick:Desktop:Screen Shot 2014-09-02 at 9.40.0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0230" cy="897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0152DE" w14:textId="37E9D350" w:rsidR="00480A7D" w:rsidRDefault="00480A7D" w:rsidP="00480A7D">
      <w:pPr>
        <w:pStyle w:val="Heading1"/>
      </w:pPr>
      <w:r>
        <w:t>VISUAL Effects</w:t>
      </w:r>
    </w:p>
    <w:p w14:paraId="35DDC26D" w14:textId="1813653E" w:rsidR="00C25F77" w:rsidRPr="00180A05" w:rsidRDefault="00E224E6" w:rsidP="00180A05">
      <w:r>
        <w:t xml:space="preserve">After developing </w:t>
      </w:r>
      <w:r w:rsidR="00480A7D">
        <w:t>a se</w:t>
      </w:r>
      <w:r>
        <w:t xml:space="preserve">t of tactile movable primitives, our </w:t>
      </w:r>
      <w:r w:rsidR="00480A7D">
        <w:t xml:space="preserve">next </w:t>
      </w:r>
      <w:r w:rsidR="00FE3E02">
        <w:t xml:space="preserve">research </w:t>
      </w:r>
      <w:r w:rsidR="00480A7D">
        <w:t xml:space="preserve">challenge </w:t>
      </w:r>
      <w:r>
        <w:t xml:space="preserve">was to figure out </w:t>
      </w:r>
      <w:r w:rsidR="00480A7D">
        <w:t xml:space="preserve">how to </w:t>
      </w:r>
      <w:r>
        <w:t>combine</w:t>
      </w:r>
      <w:r w:rsidR="00480A7D">
        <w:t xml:space="preserve"> tactile pictures </w:t>
      </w:r>
      <w:r>
        <w:t xml:space="preserve">with these primitives </w:t>
      </w:r>
      <w:r w:rsidR="00136CE8">
        <w:t xml:space="preserve">in order </w:t>
      </w:r>
      <w:r w:rsidR="00C70F28">
        <w:t xml:space="preserve">to </w:t>
      </w:r>
      <w:r w:rsidR="00E05287">
        <w:t>achieve</w:t>
      </w:r>
      <w:r w:rsidR="00C2012E">
        <w:t xml:space="preserve"> certain</w:t>
      </w:r>
      <w:r w:rsidR="00C70F28">
        <w:t xml:space="preserve"> </w:t>
      </w:r>
      <w:r w:rsidR="00934AFC">
        <w:rPr>
          <w:i/>
        </w:rPr>
        <w:t xml:space="preserve">tactile </w:t>
      </w:r>
      <w:r w:rsidR="00480A7D">
        <w:t>visual effect</w:t>
      </w:r>
      <w:r>
        <w:t>s</w:t>
      </w:r>
      <w:r w:rsidR="00480A7D">
        <w:t>.</w:t>
      </w:r>
      <w:r w:rsidR="00367A41">
        <w:t xml:space="preserve"> </w:t>
      </w:r>
      <w:r w:rsidR="004B09B9">
        <w:t xml:space="preserve">Our approach is to </w:t>
      </w:r>
      <w:r w:rsidR="003F5804">
        <w:t xml:space="preserve">design a set of visual effect </w:t>
      </w:r>
      <w:r w:rsidR="004B09B9">
        <w:t xml:space="preserve">templates. Each template </w:t>
      </w:r>
      <w:r w:rsidR="00FC178C">
        <w:t xml:space="preserve">is a 3D model that </w:t>
      </w:r>
      <w:r w:rsidR="004B09B9">
        <w:t xml:space="preserve">has one </w:t>
      </w:r>
      <w:r w:rsidR="001A1069">
        <w:t>or more placeholders for attaching</w:t>
      </w:r>
      <w:r w:rsidR="00987853">
        <w:t xml:space="preserve"> tactile pictures.</w:t>
      </w:r>
      <w:r w:rsidR="00180A05">
        <w:t xml:space="preserve"> </w:t>
      </w:r>
      <w:r w:rsidR="00125320">
        <w:t>We found a wide range of visual effects in children’s books. We decide</w:t>
      </w:r>
      <w:r w:rsidR="00EF63A4">
        <w:t>d to focus on four common types: appearance, replacement, transformation, and movement.</w:t>
      </w:r>
    </w:p>
    <w:p w14:paraId="18308E9A" w14:textId="47043FD5" w:rsidR="002C7531" w:rsidRDefault="00F93E6B" w:rsidP="00C25F77">
      <w:pPr>
        <w:pStyle w:val="Heading2"/>
        <w:rPr>
          <w:rFonts w:eastAsia="Times"/>
        </w:rPr>
      </w:pPr>
      <w:r>
        <w:rPr>
          <w:rFonts w:eastAsia="Times"/>
        </w:rPr>
        <w:t>Appear</w:t>
      </w:r>
      <w:r w:rsidR="00082B57">
        <w:rPr>
          <w:rFonts w:eastAsia="Times"/>
        </w:rPr>
        <w:t>ance</w:t>
      </w:r>
    </w:p>
    <w:p w14:paraId="19DF5C3C" w14:textId="04204420" w:rsidR="00E3332A" w:rsidRDefault="00272316" w:rsidP="002C7531">
      <w:pPr>
        <w:rPr>
          <w:rFonts w:eastAsia="Times"/>
        </w:rPr>
      </w:pPr>
      <w:r>
        <w:rPr>
          <w:rFonts w:eastAsia="Times"/>
        </w:rPr>
        <w:t>An</w:t>
      </w:r>
      <w:r w:rsidR="00805439">
        <w:rPr>
          <w:rFonts w:eastAsia="Times"/>
        </w:rPr>
        <w:t xml:space="preserve"> </w:t>
      </w:r>
      <w:r w:rsidR="00805439" w:rsidRPr="00805439">
        <w:rPr>
          <w:rFonts w:eastAsia="Times"/>
          <w:i/>
        </w:rPr>
        <w:t>appearance</w:t>
      </w:r>
      <w:r w:rsidR="00805439">
        <w:rPr>
          <w:rFonts w:eastAsia="Times"/>
        </w:rPr>
        <w:t xml:space="preserve"> effect is when an object is initially hidden from a scene and then appears in the scene after a child performed an action. </w:t>
      </w:r>
      <w:r w:rsidR="00F232B0">
        <w:rPr>
          <w:rFonts w:eastAsia="Times"/>
        </w:rPr>
        <w:t>Take a street scene as an example. A</w:t>
      </w:r>
      <w:r w:rsidR="002C7531">
        <w:rPr>
          <w:rFonts w:eastAsia="Times"/>
        </w:rPr>
        <w:t xml:space="preserve"> </w:t>
      </w:r>
      <w:r w:rsidR="00A30B63">
        <w:rPr>
          <w:rFonts w:eastAsia="Times"/>
        </w:rPr>
        <w:t xml:space="preserve">car may be </w:t>
      </w:r>
      <w:r w:rsidR="000851D2">
        <w:rPr>
          <w:rFonts w:eastAsia="Times"/>
        </w:rPr>
        <w:t xml:space="preserve">initially </w:t>
      </w:r>
      <w:r w:rsidR="00A30B63">
        <w:rPr>
          <w:rFonts w:eastAsia="Times"/>
        </w:rPr>
        <w:t xml:space="preserve">hidden underneath a flap. </w:t>
      </w:r>
      <w:r w:rsidR="008129A9">
        <w:rPr>
          <w:rFonts w:eastAsia="Times"/>
        </w:rPr>
        <w:t>After a child lifted</w:t>
      </w:r>
      <w:r w:rsidR="002A2C5B">
        <w:rPr>
          <w:rFonts w:eastAsia="Times"/>
        </w:rPr>
        <w:t xml:space="preserve"> the flap, t</w:t>
      </w:r>
      <w:r w:rsidR="00A30B63">
        <w:rPr>
          <w:rFonts w:eastAsia="Times"/>
        </w:rPr>
        <w:t xml:space="preserve">he car appears. </w:t>
      </w:r>
      <w:r w:rsidR="00EF63A4">
        <w:rPr>
          <w:rFonts w:eastAsia="Times"/>
        </w:rPr>
        <w:t>In cases like thi</w:t>
      </w:r>
      <w:r w:rsidR="00933D42">
        <w:rPr>
          <w:rFonts w:eastAsia="Times"/>
        </w:rPr>
        <w:t xml:space="preserve">s, only one object is involved. We have developed a tactile template to </w:t>
      </w:r>
      <w:r w:rsidR="003004FB">
        <w:rPr>
          <w:rFonts w:eastAsia="Times"/>
        </w:rPr>
        <w:t>achieve the appearance effect. This template has one placeholder</w:t>
      </w:r>
      <w:r w:rsidR="00F46FE0">
        <w:rPr>
          <w:rFonts w:eastAsia="Times"/>
        </w:rPr>
        <w:t xml:space="preserve"> for a</w:t>
      </w:r>
      <w:r w:rsidR="00B66D2B">
        <w:rPr>
          <w:rFonts w:eastAsia="Times"/>
        </w:rPr>
        <w:t xml:space="preserve"> single</w:t>
      </w:r>
      <w:r w:rsidR="00F46FE0">
        <w:rPr>
          <w:rFonts w:eastAsia="Times"/>
        </w:rPr>
        <w:t xml:space="preserve"> object</w:t>
      </w:r>
      <w:r w:rsidR="00AE694C">
        <w:rPr>
          <w:rFonts w:eastAsia="Times"/>
        </w:rPr>
        <w:t xml:space="preserve">. </w:t>
      </w:r>
      <w:r w:rsidR="00BA10AD">
        <w:rPr>
          <w:rFonts w:eastAsia="Times"/>
        </w:rPr>
        <w:t xml:space="preserve">Above the placeholder is a cover that </w:t>
      </w:r>
      <w:r w:rsidR="009F6CAB">
        <w:rPr>
          <w:rFonts w:eastAsia="Times"/>
        </w:rPr>
        <w:t xml:space="preserve">can hide </w:t>
      </w:r>
      <w:r w:rsidR="00BA10AD">
        <w:rPr>
          <w:rFonts w:eastAsia="Times"/>
        </w:rPr>
        <w:t xml:space="preserve">the object. </w:t>
      </w:r>
      <w:r w:rsidR="00255AC7">
        <w:rPr>
          <w:rFonts w:eastAsia="Times"/>
        </w:rPr>
        <w:t>Joining</w:t>
      </w:r>
      <w:r w:rsidR="009F6CAB">
        <w:rPr>
          <w:rFonts w:eastAsia="Times"/>
        </w:rPr>
        <w:t xml:space="preserve"> the cover </w:t>
      </w:r>
      <w:r w:rsidR="00255AC7">
        <w:rPr>
          <w:rFonts w:eastAsia="Times"/>
        </w:rPr>
        <w:t>to</w:t>
      </w:r>
      <w:r w:rsidR="009F6CAB">
        <w:rPr>
          <w:rFonts w:eastAsia="Times"/>
        </w:rPr>
        <w:t xml:space="preserve"> the canvas is a moving primitive, such as a hinge. </w:t>
      </w:r>
      <w:r w:rsidR="006D3FFE">
        <w:rPr>
          <w:rFonts w:eastAsia="Times"/>
        </w:rPr>
        <w:t>To use this template, a</w:t>
      </w:r>
      <w:r w:rsidR="00BB0161">
        <w:rPr>
          <w:rFonts w:eastAsia="Times"/>
        </w:rPr>
        <w:t xml:space="preserve"> </w:t>
      </w:r>
      <w:r w:rsidR="00AC329D">
        <w:rPr>
          <w:rFonts w:eastAsia="Times"/>
        </w:rPr>
        <w:t>designer</w:t>
      </w:r>
      <w:r w:rsidR="009C7489">
        <w:rPr>
          <w:rFonts w:eastAsia="Times"/>
        </w:rPr>
        <w:t xml:space="preserve"> can choose</w:t>
      </w:r>
      <w:r w:rsidR="00AC329D">
        <w:rPr>
          <w:rFonts w:eastAsia="Times"/>
        </w:rPr>
        <w:t xml:space="preserve"> a</w:t>
      </w:r>
      <w:r w:rsidR="006D1BF1">
        <w:rPr>
          <w:rFonts w:eastAsia="Times"/>
        </w:rPr>
        <w:t>n appropriate</w:t>
      </w:r>
      <w:r w:rsidR="00BB0161">
        <w:rPr>
          <w:rFonts w:eastAsia="Times"/>
        </w:rPr>
        <w:t xml:space="preserve"> tactile model to </w:t>
      </w:r>
      <w:r w:rsidR="00516AF5">
        <w:rPr>
          <w:rFonts w:eastAsia="Times"/>
        </w:rPr>
        <w:t>represent the object</w:t>
      </w:r>
      <w:r w:rsidR="00255AC7">
        <w:rPr>
          <w:rFonts w:eastAsia="Times"/>
        </w:rPr>
        <w:t xml:space="preserve">. For example, </w:t>
      </w:r>
      <w:r w:rsidR="003207D3">
        <w:rPr>
          <w:rFonts w:eastAsia="Times"/>
        </w:rPr>
        <w:t xml:space="preserve">there </w:t>
      </w:r>
      <w:r w:rsidR="00522DE0">
        <w:rPr>
          <w:rFonts w:eastAsia="Times"/>
        </w:rPr>
        <w:t xml:space="preserve">are </w:t>
      </w:r>
      <w:r w:rsidR="003207D3">
        <w:rPr>
          <w:rFonts w:eastAsia="Times"/>
        </w:rPr>
        <w:t xml:space="preserve">many choices of the tactile cars </w:t>
      </w:r>
      <w:r w:rsidR="00F02317">
        <w:rPr>
          <w:rFonts w:eastAsia="Times"/>
        </w:rPr>
        <w:t xml:space="preserve">on Thingiverse </w:t>
      </w:r>
      <w:r w:rsidR="003207D3">
        <w:rPr>
          <w:rFonts w:eastAsia="Times"/>
        </w:rPr>
        <w:t>to represent a car.</w:t>
      </w:r>
      <w:r w:rsidR="00913CA4">
        <w:rPr>
          <w:rFonts w:eastAsia="Times"/>
        </w:rPr>
        <w:t xml:space="preserve"> </w:t>
      </w:r>
      <w:r w:rsidR="009D2F1C">
        <w:rPr>
          <w:rFonts w:eastAsia="Times"/>
        </w:rPr>
        <w:t>A designer m</w:t>
      </w:r>
      <w:r w:rsidR="00522DE0">
        <w:rPr>
          <w:rFonts w:eastAsia="Times"/>
        </w:rPr>
        <w:t xml:space="preserve">ay </w:t>
      </w:r>
      <w:r w:rsidR="00114F57">
        <w:rPr>
          <w:rFonts w:eastAsia="Times"/>
        </w:rPr>
        <w:t xml:space="preserve">choose </w:t>
      </w:r>
      <w:r w:rsidR="009D2F1C">
        <w:rPr>
          <w:rFonts w:eastAsia="Times"/>
        </w:rPr>
        <w:t xml:space="preserve">one </w:t>
      </w:r>
      <w:r w:rsidR="006669E1">
        <w:rPr>
          <w:rFonts w:eastAsia="Times"/>
        </w:rPr>
        <w:t>with</w:t>
      </w:r>
      <w:r w:rsidR="009D2F1C">
        <w:rPr>
          <w:rFonts w:eastAsia="Times"/>
        </w:rPr>
        <w:t xml:space="preserve"> a simple design </w:t>
      </w:r>
      <w:r w:rsidR="00737523">
        <w:rPr>
          <w:rFonts w:eastAsia="Times"/>
        </w:rPr>
        <w:t xml:space="preserve">she believes most suitable for a blind child. </w:t>
      </w:r>
      <w:r w:rsidR="00FA5C04">
        <w:rPr>
          <w:rFonts w:eastAsia="Times"/>
        </w:rPr>
        <w:t xml:space="preserve">Then, she can insert this model into the </w:t>
      </w:r>
      <w:r w:rsidR="00EC4C59">
        <w:rPr>
          <w:rFonts w:eastAsia="Times"/>
        </w:rPr>
        <w:t>placeholder.</w:t>
      </w:r>
      <w:r w:rsidR="00F170F4">
        <w:rPr>
          <w:rFonts w:eastAsia="Times"/>
        </w:rPr>
        <w:t xml:space="preserve"> This is all she needs to do to create a </w:t>
      </w:r>
      <w:r w:rsidR="00BF0168">
        <w:rPr>
          <w:rFonts w:eastAsia="Times"/>
        </w:rPr>
        <w:t xml:space="preserve">movable </w:t>
      </w:r>
      <w:r w:rsidR="00F170F4">
        <w:rPr>
          <w:rFonts w:eastAsia="Times"/>
        </w:rPr>
        <w:t xml:space="preserve">tactile picture </w:t>
      </w:r>
      <w:r w:rsidR="00BF0168">
        <w:rPr>
          <w:rFonts w:eastAsia="Times"/>
        </w:rPr>
        <w:t xml:space="preserve">with an </w:t>
      </w:r>
      <w:r w:rsidR="00F170F4">
        <w:rPr>
          <w:rFonts w:eastAsia="Times"/>
        </w:rPr>
        <w:t>appearance effect.</w:t>
      </w:r>
      <w:r w:rsidR="00BF0168">
        <w:rPr>
          <w:rFonts w:eastAsia="Times"/>
        </w:rPr>
        <w:t xml:space="preserve"> </w:t>
      </w:r>
      <w:commentRangeStart w:id="16"/>
      <w:r w:rsidR="00BF0168">
        <w:rPr>
          <w:rFonts w:eastAsia="Times"/>
        </w:rPr>
        <w:t xml:space="preserve">It does not require advanced </w:t>
      </w:r>
      <w:r w:rsidR="009D5285">
        <w:rPr>
          <w:rFonts w:eastAsia="Times"/>
        </w:rPr>
        <w:t xml:space="preserve">3D </w:t>
      </w:r>
      <w:r w:rsidR="00BF0168">
        <w:rPr>
          <w:rFonts w:eastAsia="Times"/>
        </w:rPr>
        <w:t>modeling skill</w:t>
      </w:r>
      <w:r w:rsidR="00996540">
        <w:rPr>
          <w:rFonts w:eastAsia="Times"/>
        </w:rPr>
        <w:t xml:space="preserve"> for mechanical components</w:t>
      </w:r>
      <w:r w:rsidR="00BF0168">
        <w:rPr>
          <w:rFonts w:eastAsia="Times"/>
        </w:rPr>
        <w:t>.</w:t>
      </w:r>
      <w:commentRangeEnd w:id="16"/>
      <w:r w:rsidR="00B2635E">
        <w:rPr>
          <w:rStyle w:val="CommentReference"/>
        </w:rPr>
        <w:commentReference w:id="16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6"/>
        <w:gridCol w:w="2684"/>
      </w:tblGrid>
      <w:tr w:rsidR="004D291D" w:rsidRPr="00010295" w14:paraId="4A59C0DD" w14:textId="77777777" w:rsidTr="00AD0FA1">
        <w:tc>
          <w:tcPr>
            <w:tcW w:w="2333" w:type="dxa"/>
          </w:tcPr>
          <w:p w14:paraId="2CD24A91" w14:textId="08411066" w:rsidR="004D291D" w:rsidRPr="00010295" w:rsidRDefault="007A75A8" w:rsidP="007A75A8">
            <w:pPr>
              <w:rPr>
                <w:rFonts w:eastAsia="Times"/>
                <w:noProof/>
              </w:rPr>
            </w:pPr>
            <w:r>
              <w:rPr>
                <w:rFonts w:eastAsia="Times"/>
                <w:noProof/>
              </w:rPr>
              <w:drawing>
                <wp:inline distT="0" distB="0" distL="0" distR="0" wp14:anchorId="4493C05F" wp14:editId="4872FE7B">
                  <wp:extent cx="1369337" cy="865949"/>
                  <wp:effectExtent l="0" t="0" r="2540" b="0"/>
                  <wp:docPr id="63" name="Picture 63" descr="Macintosh HD:Users:qubick:Desktop:Screen Shot 2014-09-04 at 10.39.5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cintosh HD:Users:qubick:Desktop:Screen Shot 2014-09-04 at 10.39.5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0435" cy="866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07" w:type="dxa"/>
          </w:tcPr>
          <w:p w14:paraId="3B5F1948" w14:textId="656F4088" w:rsidR="004D291D" w:rsidRPr="00010295" w:rsidRDefault="00AD0FA1" w:rsidP="004D291D">
            <w:pPr>
              <w:rPr>
                <w:rFonts w:eastAsia="Times"/>
              </w:rPr>
            </w:pPr>
            <w:r>
              <w:rPr>
                <w:rFonts w:eastAsia="Times"/>
                <w:noProof/>
              </w:rPr>
              <w:drawing>
                <wp:inline distT="0" distB="0" distL="0" distR="0" wp14:anchorId="780B7F4A" wp14:editId="0ECA083A">
                  <wp:extent cx="1582093" cy="782320"/>
                  <wp:effectExtent l="0" t="0" r="0" b="5080"/>
                  <wp:docPr id="48" name="Picture 48" descr="Macintosh HD:Users:qubick:Desktop:Screen Shot 2014-09-04 at 10.59.0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qubick:Desktop:Screen Shot 2014-09-04 at 10.59.08 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065"/>
                          <a:stretch/>
                        </pic:blipFill>
                        <pic:spPr bwMode="auto">
                          <a:xfrm>
                            <a:off x="0" y="0"/>
                            <a:ext cx="1583590" cy="78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F4A1F0" w14:textId="50839FCD" w:rsidR="003F414F" w:rsidRDefault="00B9572A" w:rsidP="009E6D0F">
      <w:pPr>
        <w:pStyle w:val="Heading2"/>
        <w:rPr>
          <w:rFonts w:eastAsia="Times"/>
        </w:rPr>
      </w:pPr>
      <w:r>
        <w:rPr>
          <w:rFonts w:eastAsia="Times"/>
        </w:rPr>
        <w:t>Replacement</w:t>
      </w:r>
    </w:p>
    <w:p w14:paraId="52E38BB7" w14:textId="4C806341" w:rsidR="00994B29" w:rsidRDefault="00272316" w:rsidP="009E6D0F">
      <w:pPr>
        <w:rPr>
          <w:rFonts w:eastAsia="Times"/>
        </w:rPr>
      </w:pPr>
      <w:r>
        <w:rPr>
          <w:rFonts w:eastAsia="Times"/>
        </w:rPr>
        <w:t>A</w:t>
      </w:r>
      <w:r w:rsidR="00994B29">
        <w:rPr>
          <w:rFonts w:eastAsia="Times"/>
        </w:rPr>
        <w:t xml:space="preserve"> </w:t>
      </w:r>
      <w:r w:rsidR="00994B29" w:rsidRPr="00994B29">
        <w:rPr>
          <w:rFonts w:eastAsia="Times"/>
          <w:i/>
        </w:rPr>
        <w:t>replacement</w:t>
      </w:r>
      <w:r w:rsidR="00941BCF">
        <w:rPr>
          <w:rFonts w:eastAsia="Times"/>
        </w:rPr>
        <w:t xml:space="preserve"> effect involves two objects</w:t>
      </w:r>
      <w:r w:rsidR="00994B29">
        <w:rPr>
          <w:rFonts w:eastAsia="Times"/>
        </w:rPr>
        <w:t xml:space="preserve">. </w:t>
      </w:r>
      <w:r w:rsidR="009915B8">
        <w:rPr>
          <w:rFonts w:eastAsia="Times"/>
        </w:rPr>
        <w:t>Initially, one object</w:t>
      </w:r>
      <w:r w:rsidR="00292712">
        <w:rPr>
          <w:rFonts w:eastAsia="Times"/>
        </w:rPr>
        <w:t>,</w:t>
      </w:r>
      <w:r w:rsidR="009915B8">
        <w:rPr>
          <w:rFonts w:eastAsia="Times"/>
        </w:rPr>
        <w:t xml:space="preserve"> X</w:t>
      </w:r>
      <w:r w:rsidR="00292712">
        <w:rPr>
          <w:rFonts w:eastAsia="Times"/>
        </w:rPr>
        <w:t>,</w:t>
      </w:r>
      <w:r w:rsidR="009915B8">
        <w:rPr>
          <w:rFonts w:eastAsia="Times"/>
        </w:rPr>
        <w:t xml:space="preserve"> is covered by another object</w:t>
      </w:r>
      <w:r w:rsidR="00292712">
        <w:rPr>
          <w:rFonts w:eastAsia="Times"/>
        </w:rPr>
        <w:t>,</w:t>
      </w:r>
      <w:r w:rsidR="009915B8">
        <w:rPr>
          <w:rFonts w:eastAsia="Times"/>
        </w:rPr>
        <w:t xml:space="preserve"> Y. </w:t>
      </w:r>
      <w:r w:rsidR="00E94A85">
        <w:rPr>
          <w:rFonts w:eastAsia="Times"/>
        </w:rPr>
        <w:t xml:space="preserve">After a child performed an action, Y disappears and in its place X appears. </w:t>
      </w:r>
      <w:r w:rsidR="007A0C25">
        <w:rPr>
          <w:rFonts w:eastAsia="Times"/>
        </w:rPr>
        <w:t xml:space="preserve">For instance, a </w:t>
      </w:r>
      <w:commentRangeStart w:id="17"/>
      <w:proofErr w:type="gramStart"/>
      <w:r w:rsidR="007A0C25">
        <w:rPr>
          <w:rFonts w:eastAsia="Times"/>
        </w:rPr>
        <w:t>r</w:t>
      </w:r>
      <w:r w:rsidR="00E2245D">
        <w:rPr>
          <w:rFonts w:eastAsia="Times"/>
        </w:rPr>
        <w:t xml:space="preserve">ocket is initially covered by a </w:t>
      </w:r>
      <w:r w:rsidR="007A0C25">
        <w:rPr>
          <w:rFonts w:eastAsia="Times"/>
        </w:rPr>
        <w:t>cloud</w:t>
      </w:r>
      <w:commentRangeEnd w:id="17"/>
      <w:proofErr w:type="gramEnd"/>
      <w:r w:rsidR="008E3044">
        <w:rPr>
          <w:rStyle w:val="CommentReference"/>
        </w:rPr>
        <w:commentReference w:id="17"/>
      </w:r>
      <w:r w:rsidR="007A0C25">
        <w:rPr>
          <w:rFonts w:eastAsia="Times"/>
        </w:rPr>
        <w:t xml:space="preserve">. After a child lifted the cloud, </w:t>
      </w:r>
      <w:r w:rsidR="00E2245D">
        <w:rPr>
          <w:rFonts w:eastAsia="Times"/>
        </w:rPr>
        <w:t>the rocket underneath is exposed. As a result, the cloud appears to have been replaced by the rocket.</w:t>
      </w:r>
      <w:r w:rsidR="002222FE">
        <w:rPr>
          <w:rFonts w:eastAsia="Times"/>
        </w:rPr>
        <w:t xml:space="preserve"> This effect can be reversed when a child performed </w:t>
      </w:r>
      <w:r w:rsidR="00102B12">
        <w:rPr>
          <w:rFonts w:eastAsia="Times"/>
        </w:rPr>
        <w:t>the</w:t>
      </w:r>
      <w:r w:rsidR="002222FE">
        <w:rPr>
          <w:rFonts w:eastAsia="Times"/>
        </w:rPr>
        <w:t xml:space="preserve"> opposite action (e.g., put down a flap).</w:t>
      </w:r>
    </w:p>
    <w:p w14:paraId="689AF5FF" w14:textId="237A07A5" w:rsidR="003B71A3" w:rsidRPr="003B71A3" w:rsidRDefault="00DA34E3" w:rsidP="003B71A3">
      <w:pPr>
        <w:rPr>
          <w:rFonts w:eastAsia="Times"/>
        </w:rPr>
      </w:pPr>
      <w:commentRangeStart w:id="18"/>
      <w:r>
        <w:rPr>
          <w:rFonts w:eastAsia="Times"/>
        </w:rPr>
        <w:t xml:space="preserve">We have developed a template to </w:t>
      </w:r>
      <w:r w:rsidR="00C077AF">
        <w:rPr>
          <w:rFonts w:eastAsia="Times"/>
        </w:rPr>
        <w:t xml:space="preserve">achieve the replacement effect. </w:t>
      </w:r>
      <w:r w:rsidR="005C659E">
        <w:rPr>
          <w:rFonts w:eastAsia="Times"/>
        </w:rPr>
        <w:t xml:space="preserve">This template </w:t>
      </w:r>
      <w:r w:rsidR="00CA019C">
        <w:rPr>
          <w:rFonts w:eastAsia="Times"/>
        </w:rPr>
        <w:t xml:space="preserve">has two placeholders, one for the </w:t>
      </w:r>
      <w:r w:rsidR="003D42CC">
        <w:rPr>
          <w:rFonts w:eastAsia="Times"/>
        </w:rPr>
        <w:t>object</w:t>
      </w:r>
      <w:r w:rsidR="00CA019C">
        <w:rPr>
          <w:rFonts w:eastAsia="Times"/>
        </w:rPr>
        <w:t xml:space="preserve"> above and the other for the object beneath. </w:t>
      </w:r>
      <w:r w:rsidR="0005016D">
        <w:rPr>
          <w:rFonts w:eastAsia="Times"/>
        </w:rPr>
        <w:t>It is illustrated in the figure below</w:t>
      </w:r>
      <w:commentRangeEnd w:id="18"/>
      <w:r w:rsidR="008E3044">
        <w:rPr>
          <w:rStyle w:val="CommentReference"/>
        </w:rPr>
        <w:commentReference w:id="18"/>
      </w:r>
      <w:r w:rsidR="0005016D">
        <w:rPr>
          <w:rFonts w:eastAsia="Times"/>
        </w:rPr>
        <w:t xml:space="preserve">. </w:t>
      </w:r>
      <w:r w:rsidR="00C077AF">
        <w:rPr>
          <w:rFonts w:eastAsia="Times"/>
        </w:rPr>
        <w:t>This template is built upon the template for appearance effect described earlier and has a similar structure.</w:t>
      </w:r>
      <w:r w:rsidR="00586BC9">
        <w:rPr>
          <w:rFonts w:eastAsia="Times"/>
        </w:rPr>
        <w:t xml:space="preserve"> </w:t>
      </w:r>
      <w:r w:rsidR="0045023D">
        <w:rPr>
          <w:rFonts w:eastAsia="Times"/>
        </w:rPr>
        <w:t xml:space="preserve">But this template is more complex because (1) a </w:t>
      </w:r>
      <w:r w:rsidR="003762AC">
        <w:rPr>
          <w:rFonts w:eastAsia="Times"/>
        </w:rPr>
        <w:t xml:space="preserve">tactile </w:t>
      </w:r>
      <w:r w:rsidR="00586BC9">
        <w:rPr>
          <w:rFonts w:eastAsia="Times"/>
        </w:rPr>
        <w:t>picture can be placed on top of the flap</w:t>
      </w:r>
      <w:r w:rsidR="00FC60F4">
        <w:rPr>
          <w:rFonts w:eastAsia="Times"/>
        </w:rPr>
        <w:t xml:space="preserve">, </w:t>
      </w:r>
      <w:r w:rsidR="003762AC">
        <w:rPr>
          <w:rFonts w:eastAsia="Times"/>
        </w:rPr>
        <w:t>(2) there are two layers of tactile patterns resultin</w:t>
      </w:r>
      <w:r w:rsidR="004409B1">
        <w:rPr>
          <w:rFonts w:eastAsia="Times"/>
        </w:rPr>
        <w:t>g in greater overall thickness, and (3) the shape of the flap can be irregular (e.g., the shape of a cloud).</w:t>
      </w:r>
    </w:p>
    <w:p w14:paraId="527A3EA1" w14:textId="329BA116" w:rsidR="00D16357" w:rsidRDefault="00062E32" w:rsidP="00B019DF">
      <w:r>
        <w:t xml:space="preserve">Below </w:t>
      </w:r>
      <w:r w:rsidR="00DD2BB3">
        <w:t>is an example</w:t>
      </w:r>
      <w:r w:rsidR="00260EA6">
        <w:t xml:space="preserve"> of a movable tactile picture</w:t>
      </w:r>
      <w:r>
        <w:t xml:space="preserve"> created using this template</w:t>
      </w:r>
      <w:r w:rsidR="0036558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525"/>
      </w:tblGrid>
      <w:tr w:rsidR="0036558F" w14:paraId="1A4FA1F3" w14:textId="77777777" w:rsidTr="00B2635E">
        <w:tc>
          <w:tcPr>
            <w:tcW w:w="2520" w:type="dxa"/>
          </w:tcPr>
          <w:p w14:paraId="1908D2F2" w14:textId="77777777" w:rsidR="0036558F" w:rsidRDefault="0036558F" w:rsidP="00B2635E">
            <w:pPr>
              <w:jc w:val="left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7C04ACBC" wp14:editId="5A63A7C0">
                  <wp:extent cx="1468361" cy="917569"/>
                  <wp:effectExtent l="0" t="0" r="5080" b="0"/>
                  <wp:docPr id="3" name="Picture 3" descr="Screen Shot 2014-09-02 at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creen Shot 2014-09-02 at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687" cy="9177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29146A4" w14:textId="77777777" w:rsidR="0036558F" w:rsidRDefault="0036558F" w:rsidP="00B2635E">
            <w:pPr>
              <w:jc w:val="left"/>
              <w:rPr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3C27498A" wp14:editId="4A3D1656">
                  <wp:extent cx="1480092" cy="917569"/>
                  <wp:effectExtent l="0" t="0" r="0" b="0"/>
                  <wp:docPr id="62" name="Picture 62" descr="Macintosh HD:Users:qubick:Desktop:Screen Shot 2014-09-04 at 10.35.40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Macintosh HD:Users:qubick:Desktop:Screen Shot 2014-09-04 at 10.35.40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1819" cy="918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8CFE80" w14:textId="74CFA91D" w:rsidR="00E15C25" w:rsidRDefault="00B63F3B" w:rsidP="00B019DF">
      <w:r>
        <w:t>Often,</w:t>
      </w:r>
      <w:r w:rsidR="006F2ACF">
        <w:t xml:space="preserve"> two replacement effects can be combined into one. </w:t>
      </w:r>
      <w:r w:rsidR="00782392">
        <w:t xml:space="preserve">A good example can be seen in the </w:t>
      </w:r>
      <w:r w:rsidR="00782392" w:rsidRPr="00012A16">
        <w:rPr>
          <w:i/>
        </w:rPr>
        <w:t>Little People Lift the Flap</w:t>
      </w:r>
      <w:r w:rsidR="00782392" w:rsidRPr="00782392">
        <w:t xml:space="preserve"> </w:t>
      </w:r>
      <w:r w:rsidR="007950E6">
        <w:t>series</w:t>
      </w:r>
      <w:r w:rsidR="00782392">
        <w:t>.</w:t>
      </w:r>
      <w:r w:rsidR="007950E6">
        <w:t xml:space="preserve"> </w:t>
      </w:r>
      <w:r w:rsidR="007079E3">
        <w:t xml:space="preserve">A compound replacement effect </w:t>
      </w:r>
      <w:r w:rsidR="00543527">
        <w:t xml:space="preserve">typically </w:t>
      </w:r>
      <w:r w:rsidR="001C35AC">
        <w:t>involves two pairs of objects {X</w:t>
      </w:r>
      <w:r w:rsidR="001C35AC" w:rsidRPr="00117626">
        <w:rPr>
          <w:vertAlign w:val="subscript"/>
        </w:rPr>
        <w:t>1</w:t>
      </w:r>
      <w:r w:rsidR="001C35AC">
        <w:t>,</w:t>
      </w:r>
      <w:r w:rsidR="00117626">
        <w:t xml:space="preserve"> </w:t>
      </w:r>
      <w:r w:rsidR="001C35AC">
        <w:t>X</w:t>
      </w:r>
      <w:r w:rsidR="001C35AC" w:rsidRPr="00117626">
        <w:rPr>
          <w:vertAlign w:val="subscript"/>
        </w:rPr>
        <w:t>2</w:t>
      </w:r>
      <w:r w:rsidR="001C35AC">
        <w:t>} and {Y</w:t>
      </w:r>
      <w:r w:rsidR="001C35AC" w:rsidRPr="00117626">
        <w:rPr>
          <w:vertAlign w:val="subscript"/>
        </w:rPr>
        <w:t>1</w:t>
      </w:r>
      <w:r w:rsidR="001C35AC">
        <w:t>,</w:t>
      </w:r>
      <w:r w:rsidR="00117626">
        <w:t xml:space="preserve"> </w:t>
      </w:r>
      <w:r w:rsidR="001C35AC">
        <w:t>Y</w:t>
      </w:r>
      <w:r w:rsidR="001C35AC" w:rsidRPr="00117626">
        <w:rPr>
          <w:vertAlign w:val="subscript"/>
        </w:rPr>
        <w:t>2</w:t>
      </w:r>
      <w:r w:rsidR="001C35AC">
        <w:t>}</w:t>
      </w:r>
      <w:r w:rsidR="00E15C25">
        <w:t xml:space="preserve"> that share the same flap.</w:t>
      </w:r>
      <w:r w:rsidR="001C35AC">
        <w:t xml:space="preserve"> </w:t>
      </w:r>
      <w:r w:rsidR="00E15C25">
        <w:t>As a child turns the flap from one side to the other, the child can observe X</w:t>
      </w:r>
      <w:r w:rsidR="00E15C25" w:rsidRPr="00117626">
        <w:rPr>
          <w:vertAlign w:val="subscript"/>
        </w:rPr>
        <w:t>1</w:t>
      </w:r>
      <w:r w:rsidR="00E15C25">
        <w:t xml:space="preserve"> replacing X</w:t>
      </w:r>
      <w:r w:rsidR="00E15C25" w:rsidRPr="00117626">
        <w:rPr>
          <w:vertAlign w:val="subscript"/>
        </w:rPr>
        <w:t>2</w:t>
      </w:r>
      <w:r w:rsidR="00E15C25">
        <w:t xml:space="preserve"> </w:t>
      </w:r>
      <w:r w:rsidR="00FB171B">
        <w:t>or</w:t>
      </w:r>
      <w:r w:rsidR="009D0656">
        <w:t xml:space="preserve"> </w:t>
      </w:r>
      <w:r w:rsidR="00E15C25">
        <w:t>Y</w:t>
      </w:r>
      <w:r w:rsidR="00E15C25" w:rsidRPr="00117626">
        <w:rPr>
          <w:vertAlign w:val="subscript"/>
        </w:rPr>
        <w:t>1</w:t>
      </w:r>
      <w:r w:rsidR="00E15C25">
        <w:t xml:space="preserve"> replacing</w:t>
      </w:r>
      <w:r w:rsidR="009D0656">
        <w:t xml:space="preserve"> Y</w:t>
      </w:r>
      <w:r w:rsidR="009D0656" w:rsidRPr="00117626">
        <w:rPr>
          <w:vertAlign w:val="subscript"/>
        </w:rPr>
        <w:t>2</w:t>
      </w:r>
      <w:r w:rsidR="009D0656">
        <w:t>.</w:t>
      </w:r>
      <w:r w:rsidR="00026E85">
        <w:t xml:space="preserve"> Take </w:t>
      </w:r>
      <w:r w:rsidR="00265FDB">
        <w:t xml:space="preserve">for an example </w:t>
      </w:r>
      <w:r w:rsidR="00026E85">
        <w:t xml:space="preserve">a picture of two </w:t>
      </w:r>
      <w:r w:rsidR="00581FB9">
        <w:t>trees</w:t>
      </w:r>
      <w:r w:rsidR="008F2F0D">
        <w:t xml:space="preserve"> </w:t>
      </w:r>
      <w:r w:rsidR="00DC3DAF">
        <w:t>standing</w:t>
      </w:r>
      <w:r w:rsidR="00026E85">
        <w:t xml:space="preserve"> </w:t>
      </w:r>
      <w:r w:rsidR="008F2F0D">
        <w:t>side by side</w:t>
      </w:r>
      <w:r w:rsidR="00026E85">
        <w:t>.</w:t>
      </w:r>
      <w:r w:rsidR="00CD442E">
        <w:t xml:space="preserve"> A flap is </w:t>
      </w:r>
      <w:r w:rsidR="00F45BF3">
        <w:t>between the</w:t>
      </w:r>
      <w:r w:rsidR="003E3ECD">
        <w:t xml:space="preserve"> two</w:t>
      </w:r>
      <w:r w:rsidR="00F45BF3">
        <w:t xml:space="preserve"> trees.</w:t>
      </w:r>
      <w:r w:rsidR="008F2F0D">
        <w:t xml:space="preserve"> </w:t>
      </w:r>
      <w:r w:rsidR="00DB127E">
        <w:t xml:space="preserve">Initially, both trees </w:t>
      </w:r>
      <w:r w:rsidR="00F30019">
        <w:t>appear to have no</w:t>
      </w:r>
      <w:r w:rsidR="009C28DC">
        <w:t>thing</w:t>
      </w:r>
      <w:r w:rsidR="0004335A">
        <w:t xml:space="preserve"> but leaves</w:t>
      </w:r>
      <w:r w:rsidR="00F30019">
        <w:t>. By flipping the flap to the</w:t>
      </w:r>
      <w:r w:rsidR="00EF4519">
        <w:t xml:space="preserve"> other s</w:t>
      </w:r>
      <w:r w:rsidR="00414428">
        <w:t xml:space="preserve">ide, the two trees now </w:t>
      </w:r>
      <w:r w:rsidR="00DC3DAF">
        <w:t>have</w:t>
      </w:r>
      <w:r w:rsidR="00012A16">
        <w:t xml:space="preserve"> an acorn</w:t>
      </w:r>
      <w:r w:rsidR="00EF4519">
        <w:t xml:space="preserve"> and a squirrel respectively. </w:t>
      </w:r>
    </w:p>
    <w:p w14:paraId="2DF6C6DB" w14:textId="4EB2AC97" w:rsidR="00F422F4" w:rsidRDefault="005C4D1C" w:rsidP="003917B2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F3EE034" wp14:editId="68952043">
            <wp:extent cx="1524517" cy="1041149"/>
            <wp:effectExtent l="0" t="0" r="0" b="635"/>
            <wp:docPr id="52" name="Picture 52" descr="Macintosh HD:Users:qubick:Desktop:Screen Shot 2014-09-04 at 9.47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qubick:Desktop:Screen Shot 2014-09-04 at 9.47.0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9" t="10048" b="8692"/>
                    <a:stretch/>
                  </pic:blipFill>
                  <pic:spPr bwMode="auto">
                    <a:xfrm>
                      <a:off x="0" y="0"/>
                      <a:ext cx="1526210" cy="104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53870E6B" wp14:editId="051D09C2">
            <wp:extent cx="1514475" cy="1010948"/>
            <wp:effectExtent l="0" t="0" r="9525" b="5080"/>
            <wp:docPr id="56" name="Picture 56" descr="Macintosh HD:Users:qubick:Desktop:Screen Shot 2014-09-04 at 9.59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qubick:Desktop:Screen Shot 2014-09-04 at 9.59.20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1" t="9711"/>
                    <a:stretch/>
                  </pic:blipFill>
                  <pic:spPr bwMode="auto">
                    <a:xfrm>
                      <a:off x="0" y="0"/>
                      <a:ext cx="1515894" cy="101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D8FEC" w14:textId="54F0F3A7" w:rsidR="00F422F4" w:rsidRDefault="00F422F4" w:rsidP="00B019DF">
      <w:r>
        <w:t>We have developed an extended version of the templat</w:t>
      </w:r>
      <w:r w:rsidR="000E25F6">
        <w:t>e to provide four placeholders. The figure below shows the above view of this template (</w:t>
      </w:r>
      <w:r w:rsidR="00241165">
        <w:t>left</w:t>
      </w:r>
      <w:r w:rsidR="000E25F6">
        <w:t>) and an application of this template to implement the tree example above (</w:t>
      </w:r>
      <w:r w:rsidR="00241165">
        <w:t>right</w:t>
      </w:r>
      <w:r w:rsidR="000E25F6">
        <w:t xml:space="preserve">). </w:t>
      </w:r>
    </w:p>
    <w:p w14:paraId="540323DE" w14:textId="14CAA458" w:rsidR="009B4210" w:rsidRDefault="00241165" w:rsidP="003917B2">
      <w:pPr>
        <w:jc w:val="left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1D7385A" wp14:editId="18033042">
            <wp:extent cx="1520982" cy="1029970"/>
            <wp:effectExtent l="0" t="0" r="3175" b="11430"/>
            <wp:docPr id="59" name="Picture 59" descr="Macintosh HD:Users:qubick:Desktop: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qubick:Desktop:diagr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47" r="3764"/>
                    <a:stretch/>
                  </pic:blipFill>
                  <pic:spPr bwMode="auto">
                    <a:xfrm>
                      <a:off x="0" y="0"/>
                      <a:ext cx="1523029" cy="103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3E4F578B" wp14:editId="1EAF2A4B">
            <wp:extent cx="1466661" cy="1041400"/>
            <wp:effectExtent l="0" t="0" r="6985" b="0"/>
            <wp:docPr id="60" name="Picture 60" descr="Macintosh HD:Users:qubick:Desktop:Screen Shot 2014-09-04 at 10.23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qubick:Desktop:Screen Shot 2014-09-04 at 10.23.04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45"/>
                    <a:stretch/>
                  </pic:blipFill>
                  <pic:spPr bwMode="auto">
                    <a:xfrm>
                      <a:off x="0" y="0"/>
                      <a:ext cx="1469119" cy="104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A5F1D" w14:textId="36856FCA" w:rsidR="001415A9" w:rsidRDefault="00DC3DAF" w:rsidP="003917B2">
      <w:pPr>
        <w:jc w:val="left"/>
        <w:rPr>
          <w:color w:val="000000"/>
        </w:rPr>
      </w:pPr>
      <w:r>
        <w:rPr>
          <w:color w:val="000000"/>
        </w:rPr>
        <w:t xml:space="preserve">Below </w:t>
      </w:r>
      <w:r w:rsidR="00BD4591">
        <w:rPr>
          <w:color w:val="000000"/>
        </w:rPr>
        <w:t>are two e</w:t>
      </w:r>
      <w:r>
        <w:rPr>
          <w:color w:val="000000"/>
        </w:rPr>
        <w:t>xample</w:t>
      </w:r>
      <w:r w:rsidR="00BD4591">
        <w:rPr>
          <w:color w:val="000000"/>
        </w:rPr>
        <w:t>s of</w:t>
      </w:r>
      <w:r>
        <w:rPr>
          <w:color w:val="000000"/>
        </w:rPr>
        <w:t xml:space="preserve"> compound replacement effect. </w:t>
      </w:r>
    </w:p>
    <w:p w14:paraId="37A9FDA8" w14:textId="265476E8" w:rsidR="00BD4591" w:rsidRPr="00C7056A" w:rsidRDefault="00BD4591" w:rsidP="00C7056A">
      <w:pPr>
        <w:spacing w:after="60"/>
        <w:jc w:val="center"/>
        <w:rPr>
          <w:rFonts w:ascii="Arial" w:hAnsi="Arial" w:cs="Arial"/>
          <w:color w:val="000000"/>
          <w:sz w:val="23"/>
          <w:szCs w:val="23"/>
        </w:rPr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118DED6F" wp14:editId="0CDA631D">
            <wp:extent cx="1438275" cy="852805"/>
            <wp:effectExtent l="0" t="0" r="9525" b="10795"/>
            <wp:docPr id="16" name="Picture 16" descr="aCRZXqH4PfDKRVAWxm5RQZ_teWCJyX78wxMykXBjk3Xp3_j7XmeXUIHF0KeOZUl4fEQH8AQX1zEuZU-sLtHiiFIXuSlbd41nPtUfDEOZ6f6BcvTU0lxK3UqrHdxo6ejR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CRZXqH4PfDKRVAWxm5RQZ_teWCJyX78wxMykXBjk3Xp3_j7XmeXUIHF0KeOZUl4fEQH8AQX1zEuZU-sLtHiiFIXuSlbd41nPtUfDEOZ6f6BcvTU0lxK3UqrHdxo6ejRS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3"/>
          <w:szCs w:val="23"/>
        </w:rPr>
        <w:t xml:space="preserve"> </w:t>
      </w:r>
      <w:r w:rsidR="00C50321"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360241C3" wp14:editId="5EC56DE3">
            <wp:extent cx="1363041" cy="940092"/>
            <wp:effectExtent l="0" t="0" r="8890" b="0"/>
            <wp:docPr id="76" name="Picture 76" descr="Macintosh HD:Users:qubick:Desktop:Screen Shot 2014-09-05 at 12.50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qubick:Desktop:Screen Shot 2014-09-05 at 12.50.1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4"/>
                    <a:stretch/>
                  </pic:blipFill>
                  <pic:spPr bwMode="auto">
                    <a:xfrm>
                      <a:off x="0" y="0"/>
                      <a:ext cx="1364619" cy="94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EF385" w14:textId="2CC3D09B" w:rsidR="003917B2" w:rsidRPr="00A75698" w:rsidRDefault="001415A9" w:rsidP="00A75698">
      <w:pPr>
        <w:spacing w:after="40"/>
        <w:jc w:val="center"/>
        <w:rPr>
          <w:rFonts w:ascii="Times" w:hAnsi="Times"/>
        </w:rPr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3705027B" wp14:editId="563CEED1">
            <wp:extent cx="1438275" cy="852805"/>
            <wp:effectExtent l="0" t="0" r="9525" b="10795"/>
            <wp:docPr id="18" name="Picture 18" descr="ajnLvQNNeUZVUIJk4pn1C3Uz2Fxm1oys9Vz62KJFu0sPoolVYgPqioRraaKkqGfdLdwEIBQaimTIHExHiXTtQfNDTRWcu9cb0eQqE7UL3j94G6xwdSjkeIit5je4KuYs2w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jnLvQNNeUZVUIJk4pn1C3Uz2Fxm1oys9Vz62KJFu0sPoolVYgPqioRraaKkqGfdLdwEIBQaimTIHExHiXTtQfNDTRWcu9cb0eQqE7UL3j94G6xwdSjkeIit5je4KuYs2w"/>
                    <pic:cNvPicPr>
                      <a:picLocks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85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74DA1">
        <w:rPr>
          <w:rFonts w:ascii="Arial" w:hAnsi="Arial" w:cs="Arial"/>
          <w:color w:val="000000"/>
          <w:sz w:val="23"/>
          <w:szCs w:val="23"/>
        </w:rPr>
        <w:t xml:space="preserve"> </w:t>
      </w:r>
      <w:r w:rsidR="0098547F"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 wp14:anchorId="40DF1460" wp14:editId="557BC200">
            <wp:extent cx="1254731" cy="830305"/>
            <wp:effectExtent l="0" t="0" r="0" b="8255"/>
            <wp:docPr id="77" name="Picture 77" descr="Macintosh HD:Users:qubick:Desktop:Screen Shot 2014-09-05 at 12.53.1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qubick:Desktop:Screen Shot 2014-09-05 at 12.53.10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836"/>
                    <a:stretch/>
                  </pic:blipFill>
                  <pic:spPr bwMode="auto">
                    <a:xfrm>
                      <a:off x="0" y="0"/>
                      <a:ext cx="1255963" cy="83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89642" w14:textId="5E6D758F" w:rsidR="00C25F77" w:rsidRDefault="004E08A5" w:rsidP="00C25F77">
      <w:pPr>
        <w:pStyle w:val="Heading2"/>
        <w:rPr>
          <w:rFonts w:eastAsia="Times"/>
        </w:rPr>
      </w:pPr>
      <w:r>
        <w:rPr>
          <w:rFonts w:eastAsia="Times"/>
        </w:rPr>
        <w:t>Transformation</w:t>
      </w:r>
    </w:p>
    <w:p w14:paraId="4CA09670" w14:textId="54B70F18" w:rsidR="00D16357" w:rsidRDefault="00076999" w:rsidP="00CB09E5">
      <w:r>
        <w:t>A</w:t>
      </w:r>
      <w:r w:rsidR="004976AD">
        <w:t xml:space="preserve"> </w:t>
      </w:r>
      <w:r w:rsidR="004976AD" w:rsidRPr="004E049D">
        <w:rPr>
          <w:i/>
        </w:rPr>
        <w:t>transformation</w:t>
      </w:r>
      <w:r w:rsidR="004976AD">
        <w:t xml:space="preserve"> effect is when an object’s appearance </w:t>
      </w:r>
      <w:r w:rsidR="00600CD6">
        <w:t>is altered</w:t>
      </w:r>
      <w:r w:rsidR="004E049D">
        <w:t xml:space="preserve"> as a child performs some action</w:t>
      </w:r>
      <w:r w:rsidR="004976AD">
        <w:t>. We observed that in most children’s b</w:t>
      </w:r>
      <w:r w:rsidR="00E748E9">
        <w:t xml:space="preserve">ooks, transformation is localized </w:t>
      </w:r>
      <w:r w:rsidR="004976AD">
        <w:t xml:space="preserve">to a portion of an object. </w:t>
      </w:r>
      <w:r w:rsidR="00E1235F">
        <w:t>For instance,</w:t>
      </w:r>
      <w:r w:rsidR="00A528AC">
        <w:t xml:space="preserve"> a</w:t>
      </w:r>
      <w:r w:rsidR="001E47BB">
        <w:t xml:space="preserve"> child </w:t>
      </w:r>
      <w:r w:rsidR="00A528AC">
        <w:t>lift</w:t>
      </w:r>
      <w:r w:rsidR="006A623D">
        <w:t>s</w:t>
      </w:r>
      <w:r w:rsidR="00A528AC">
        <w:t xml:space="preserve"> a flap and </w:t>
      </w:r>
      <w:r w:rsidR="00E1235F">
        <w:t xml:space="preserve">a </w:t>
      </w:r>
      <w:r w:rsidR="00061CE4">
        <w:t>bunny’s ears become longer.</w:t>
      </w:r>
    </w:p>
    <w:p w14:paraId="3E1AD67D" w14:textId="42B13B4A" w:rsidR="005964EB" w:rsidRDefault="00041148" w:rsidP="00C25F77">
      <w:pPr>
        <w:spacing w:after="0"/>
      </w:pPr>
      <w:r>
        <w:t xml:space="preserve">We have developed a template to achieve transformation effects. </w:t>
      </w:r>
      <w:r w:rsidR="00DA3461">
        <w:t>In this case, the template has three placeholders</w:t>
      </w:r>
      <w:r w:rsidR="004E3C57">
        <w:t xml:space="preserve">. </w:t>
      </w:r>
      <w:r w:rsidR="00B26A8A">
        <w:t xml:space="preserve">One is for the </w:t>
      </w:r>
      <w:r w:rsidR="008938E8">
        <w:t xml:space="preserve">portion </w:t>
      </w:r>
      <w:r w:rsidR="0054109E">
        <w:t xml:space="preserve">of an object that does not change </w:t>
      </w:r>
      <w:r w:rsidR="007F728F">
        <w:t xml:space="preserve">(i.e., </w:t>
      </w:r>
      <w:r w:rsidR="0054109E">
        <w:t>Y</w:t>
      </w:r>
      <w:r w:rsidR="00F414AA">
        <w:t>, bunny’s head</w:t>
      </w:r>
      <w:r w:rsidR="007F728F">
        <w:t>)</w:t>
      </w:r>
      <w:r w:rsidR="0054109E">
        <w:t xml:space="preserve">. </w:t>
      </w:r>
      <w:r w:rsidR="00586A6A">
        <w:t xml:space="preserve">The other two are </w:t>
      </w:r>
      <w:r w:rsidR="00B26A8A">
        <w:t xml:space="preserve">for the before and after </w:t>
      </w:r>
      <w:r w:rsidR="0085636B">
        <w:t>pictures of the portion of the object that does change</w:t>
      </w:r>
      <w:r w:rsidR="006047CE">
        <w:t xml:space="preserve"> (i.e., X</w:t>
      </w:r>
      <w:r w:rsidR="00F414AA">
        <w:t>, large ear of bunny,</w:t>
      </w:r>
      <w:r w:rsidR="006047CE">
        <w:t xml:space="preserve"> and X’</w:t>
      </w:r>
      <w:r w:rsidR="00F414AA">
        <w:t>, small ear of bunny</w:t>
      </w:r>
      <w:r w:rsidR="006047CE">
        <w:t>)</w:t>
      </w:r>
      <w:r w:rsidR="0085636B">
        <w:t>.</w:t>
      </w:r>
      <w:r w:rsidR="0056690F">
        <w:t xml:space="preserve"> The figure below illustrates this template and a specific application of this template to create the </w:t>
      </w:r>
      <w:r w:rsidR="00444A59">
        <w:t>bu</w:t>
      </w:r>
      <w:r w:rsidR="00F04694">
        <w:t>n</w:t>
      </w:r>
      <w:r w:rsidR="00444A59">
        <w:t>ny</w:t>
      </w:r>
      <w:r w:rsidR="0056690F">
        <w:t xml:space="preserve"> example. </w:t>
      </w:r>
    </w:p>
    <w:p w14:paraId="42669651" w14:textId="4BDF64AA" w:rsidR="00B96483" w:rsidRDefault="00AD0FA1" w:rsidP="00C25F77">
      <w:pPr>
        <w:spacing w:after="0"/>
      </w:pPr>
      <w:r>
        <w:rPr>
          <w:noProof/>
        </w:rPr>
        <w:drawing>
          <wp:inline distT="0" distB="0" distL="0" distR="0" wp14:anchorId="412D0615" wp14:editId="7F8A5FC1">
            <wp:extent cx="1372741" cy="1055590"/>
            <wp:effectExtent l="0" t="0" r="0" b="11430"/>
            <wp:docPr id="66" name="Picture 66" descr="Macintosh HD:Users:qubick:Desktop:Screen Shot 2014-09-04 at 2.59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qubick:Desktop:Screen Shot 2014-09-04 at 2.59.19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3"/>
                    <a:stretch/>
                  </pic:blipFill>
                  <pic:spPr bwMode="auto">
                    <a:xfrm>
                      <a:off x="0" y="0"/>
                      <a:ext cx="1374044" cy="105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17626">
        <w:t xml:space="preserve"> </w:t>
      </w:r>
      <w:r w:rsidR="00117626">
        <w:rPr>
          <w:noProof/>
        </w:rPr>
        <w:drawing>
          <wp:inline distT="0" distB="0" distL="0" distR="0" wp14:anchorId="2FEC5CCE" wp14:editId="286BD537">
            <wp:extent cx="1434195" cy="1032730"/>
            <wp:effectExtent l="0" t="0" r="0" b="8890"/>
            <wp:docPr id="51" name="Picture 51" descr="Macintosh HD:Users:qubick:Desktop: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qubick:Desktop:diagra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723" cy="10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546DE" w14:textId="77777777" w:rsidR="0085636B" w:rsidRDefault="0085636B" w:rsidP="00C25F77">
      <w:pPr>
        <w:spacing w:after="0"/>
      </w:pPr>
    </w:p>
    <w:p w14:paraId="68EB95D5" w14:textId="5F1F5A35" w:rsidR="0006102F" w:rsidRPr="0062231E" w:rsidRDefault="00E97599" w:rsidP="0006102F">
      <w:pPr>
        <w:pStyle w:val="Heading2"/>
        <w:rPr>
          <w:rFonts w:eastAsia="Times"/>
        </w:rPr>
      </w:pPr>
      <w:r>
        <w:rPr>
          <w:rFonts w:eastAsia="Times"/>
        </w:rPr>
        <w:t>Movement</w:t>
      </w:r>
    </w:p>
    <w:p w14:paraId="56F2ADFC" w14:textId="60212D3D" w:rsidR="0006102F" w:rsidRDefault="00076999" w:rsidP="001B59FB">
      <w:pPr>
        <w:jc w:val="left"/>
        <w:rPr>
          <w:rFonts w:eastAsia="Times"/>
          <w:color w:val="000000"/>
        </w:rPr>
      </w:pPr>
      <w:r>
        <w:rPr>
          <w:rFonts w:eastAsia="Times"/>
          <w:color w:val="000000"/>
        </w:rPr>
        <w:t xml:space="preserve">A </w:t>
      </w:r>
      <w:r w:rsidRPr="00076999">
        <w:rPr>
          <w:rFonts w:eastAsia="Times"/>
          <w:i/>
          <w:color w:val="000000"/>
        </w:rPr>
        <w:t>movement</w:t>
      </w:r>
      <w:r w:rsidRPr="00076999">
        <w:rPr>
          <w:rFonts w:eastAsia="Times"/>
          <w:color w:val="000000"/>
        </w:rPr>
        <w:t xml:space="preserve"> </w:t>
      </w:r>
      <w:r>
        <w:rPr>
          <w:rFonts w:eastAsia="Times"/>
          <w:color w:val="000000"/>
        </w:rPr>
        <w:t xml:space="preserve">effect is when an object’s spatial </w:t>
      </w:r>
      <w:r w:rsidR="00431AB8">
        <w:rPr>
          <w:rFonts w:eastAsia="Times"/>
          <w:color w:val="000000"/>
        </w:rPr>
        <w:t xml:space="preserve">properties are </w:t>
      </w:r>
      <w:r>
        <w:rPr>
          <w:rFonts w:eastAsia="Times"/>
          <w:color w:val="000000"/>
        </w:rPr>
        <w:t>modified without any change to its appearance. For instance, a Ferris wheel’s orientation is changed as a child spins it. A rocket’s height is changed</w:t>
      </w:r>
      <w:r w:rsidR="00771B2C">
        <w:rPr>
          <w:rFonts w:eastAsia="Times"/>
          <w:color w:val="000000"/>
        </w:rPr>
        <w:t xml:space="preserve"> as a child pulls</w:t>
      </w:r>
      <w:r w:rsidR="00CC2E96">
        <w:rPr>
          <w:rFonts w:eastAsia="Times"/>
          <w:color w:val="000000"/>
        </w:rPr>
        <w:t xml:space="preserve"> it</w:t>
      </w:r>
      <w:r w:rsidR="00B4445B">
        <w:rPr>
          <w:rFonts w:eastAsia="Times"/>
          <w:color w:val="000000"/>
        </w:rPr>
        <w:t xml:space="preserve"> up</w:t>
      </w:r>
      <w:r w:rsidR="00CC2E96">
        <w:rPr>
          <w:rFonts w:eastAsia="Times"/>
          <w:color w:val="000000"/>
        </w:rPr>
        <w:t>.</w:t>
      </w:r>
      <w:r w:rsidR="005429EE">
        <w:rPr>
          <w:rFonts w:eastAsia="Times"/>
          <w:color w:val="000000"/>
        </w:rPr>
        <w:t xml:space="preserve"> There is often a direct mapping between a child’s hand movement and an object’s movement.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5"/>
        <w:gridCol w:w="497"/>
        <w:gridCol w:w="2618"/>
      </w:tblGrid>
      <w:tr w:rsidR="00F40ADF" w14:paraId="110B73BE" w14:textId="77777777" w:rsidTr="002D2878">
        <w:trPr>
          <w:trHeight w:val="1637"/>
        </w:trPr>
        <w:tc>
          <w:tcPr>
            <w:tcW w:w="2422" w:type="dxa"/>
            <w:gridSpan w:val="2"/>
          </w:tcPr>
          <w:p w14:paraId="46B5FFAB" w14:textId="17C92215" w:rsidR="009A45E3" w:rsidRDefault="009C606C" w:rsidP="00475843">
            <w:pPr>
              <w:spacing w:after="0"/>
              <w:jc w:val="left"/>
              <w:rPr>
                <w:rFonts w:eastAsia="Times"/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A2D3E6C" wp14:editId="1089ED8A">
                  <wp:extent cx="1140737" cy="977900"/>
                  <wp:effectExtent l="0" t="0" r="2540" b="0"/>
                  <wp:docPr id="53" name="Picture 53" descr="Macintosh HD:Users:qubick:Desktop:Screen Shot 2014-09-04 at 11.48.2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acintosh HD:Users:qubick:Desktop:Screen Shot 2014-09-04 at 11.48.2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2195" cy="97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38B165" w14:textId="4EA9394D" w:rsidR="0055193A" w:rsidRDefault="0055193A" w:rsidP="00475843">
            <w:pPr>
              <w:spacing w:after="0"/>
              <w:jc w:val="left"/>
              <w:rPr>
                <w:rFonts w:eastAsia="Times"/>
                <w:color w:val="000000"/>
              </w:rPr>
            </w:pPr>
            <w:r w:rsidRPr="00D74DA1">
              <w:rPr>
                <w:rFonts w:eastAsia="Times"/>
                <w:b/>
                <w:bCs/>
                <w:i/>
                <w:iCs/>
                <w:color w:val="000000"/>
              </w:rPr>
              <w:t>All the Fun of the Fai</w:t>
            </w:r>
            <w:r>
              <w:rPr>
                <w:rFonts w:eastAsia="Times"/>
                <w:b/>
                <w:bCs/>
                <w:i/>
                <w:iCs/>
                <w:color w:val="000000"/>
              </w:rPr>
              <w:t>r</w:t>
            </w:r>
          </w:p>
        </w:tc>
        <w:tc>
          <w:tcPr>
            <w:tcW w:w="2618" w:type="dxa"/>
          </w:tcPr>
          <w:p w14:paraId="25FA5E96" w14:textId="3DED6617" w:rsidR="00F40ADF" w:rsidRDefault="002D2878" w:rsidP="001B59FB">
            <w:pPr>
              <w:jc w:val="left"/>
              <w:rPr>
                <w:rFonts w:eastAsia="Times"/>
                <w:color w:val="000000"/>
              </w:rPr>
            </w:pP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177B67A1" wp14:editId="4E21AB0D">
                  <wp:extent cx="1505435" cy="1151711"/>
                  <wp:effectExtent l="0" t="0" r="0" b="0"/>
                  <wp:docPr id="71" name="Picture 71" descr="Macintosh HD:Users:qubick:Desktop:Screen Shot 2014-09-05 at 12.36.5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Macintosh HD:Users:qubick:Desktop:Screen Shot 2014-09-05 at 12.36.5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5435" cy="1151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7F2" w14:paraId="61ECEED8" w14:textId="77777777" w:rsidTr="00B747F2">
        <w:trPr>
          <w:trHeight w:val="1241"/>
        </w:trPr>
        <w:tc>
          <w:tcPr>
            <w:tcW w:w="1925" w:type="dxa"/>
          </w:tcPr>
          <w:p w14:paraId="644B9426" w14:textId="77777777" w:rsidR="00B747F2" w:rsidRDefault="00B747F2" w:rsidP="00475843">
            <w:pPr>
              <w:spacing w:after="0"/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52631236" wp14:editId="056403F6">
                  <wp:extent cx="1021715" cy="1116745"/>
                  <wp:effectExtent l="0" t="0" r="0" b="1270"/>
                  <wp:docPr id="49" name="Picture 49" descr="Macintosh HD:Users:qubick:Desktop:Screen Shot 2014-09-04 at 8.59.34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Users:qubick:Desktop:Screen Shot 2014-09-04 at 8.59.34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1904" cy="1116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6E030" w14:textId="7BA010F4" w:rsidR="00117626" w:rsidRPr="00117626" w:rsidRDefault="00117626" w:rsidP="00475843">
            <w:pPr>
              <w:spacing w:after="0"/>
              <w:jc w:val="left"/>
              <w:rPr>
                <w:b/>
                <w:i/>
                <w:noProof/>
                <w:color w:val="000000"/>
                <w:sz w:val="18"/>
                <w:szCs w:val="18"/>
              </w:rPr>
            </w:pPr>
            <w:r w:rsidRPr="00117626">
              <w:rPr>
                <w:b/>
                <w:i/>
                <w:noProof/>
                <w:color w:val="000000"/>
                <w:sz w:val="18"/>
                <w:szCs w:val="18"/>
              </w:rPr>
              <w:t>When I’m BIG</w:t>
            </w:r>
          </w:p>
        </w:tc>
        <w:tc>
          <w:tcPr>
            <w:tcW w:w="3115" w:type="dxa"/>
            <w:gridSpan w:val="2"/>
          </w:tcPr>
          <w:p w14:paraId="7E035BFD" w14:textId="75707FEF" w:rsidR="00B747F2" w:rsidRDefault="002D2878" w:rsidP="001B59FB">
            <w:pPr>
              <w:jc w:val="left"/>
              <w:rPr>
                <w:rFonts w:eastAsia="Times"/>
                <w:color w:val="000000"/>
              </w:rPr>
            </w:pP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2186089F" wp14:editId="6B0C7A5A">
                  <wp:extent cx="946507" cy="1123527"/>
                  <wp:effectExtent l="0" t="0" r="0" b="0"/>
                  <wp:docPr id="68" name="Picture 68" descr="Macintosh HD:Users:qubick:Desktop:Screen Shot 2014-09-04 at 4.19.06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Macintosh HD:Users:qubick:Desktop:Screen Shot 2014-09-04 at 4.19.06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7233" cy="1124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45403BD5" wp14:editId="433F1945">
                  <wp:extent cx="861745" cy="1125855"/>
                  <wp:effectExtent l="0" t="0" r="1905" b="0"/>
                  <wp:docPr id="69" name="Picture 69" descr="Macintosh HD:Users:qubick:Desktop:Screen Shot 2014-09-04 at 4.18.57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Macintosh HD:Users:qubick:Desktop:Screen Shot 2014-09-04 at 4.18.57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2067" cy="1126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178EB" w14:textId="3728DCF4" w:rsidR="00E16730" w:rsidRPr="00AB286A" w:rsidRDefault="00313459" w:rsidP="00AB286A">
      <w:r>
        <w:rPr>
          <w:rFonts w:eastAsia="Times"/>
        </w:rPr>
        <w:t>Quite o</w:t>
      </w:r>
      <w:r w:rsidR="00BB269B">
        <w:rPr>
          <w:rFonts w:eastAsia="Times"/>
        </w:rPr>
        <w:t xml:space="preserve">ften, </w:t>
      </w:r>
      <w:r w:rsidR="00E16730">
        <w:rPr>
          <w:rFonts w:eastAsia="Times"/>
        </w:rPr>
        <w:t>only a portion o</w:t>
      </w:r>
      <w:r w:rsidR="0055193A">
        <w:rPr>
          <w:rFonts w:eastAsia="Times"/>
        </w:rPr>
        <w:t xml:space="preserve">f a tactile picture is movable. </w:t>
      </w:r>
      <w:r w:rsidR="004D1FFD">
        <w:rPr>
          <w:rFonts w:eastAsia="Times"/>
        </w:rPr>
        <w:t>Below</w:t>
      </w:r>
      <w:r w:rsidR="004D1FFD">
        <w:t xml:space="preserve"> </w:t>
      </w:r>
      <w:r w:rsidR="0055193A">
        <w:t xml:space="preserve">are </w:t>
      </w:r>
      <w:r w:rsidR="004D1FFD">
        <w:t>four</w:t>
      </w:r>
      <w:r w:rsidR="0055193A">
        <w:t xml:space="preserve"> examples. </w:t>
      </w:r>
      <w:r w:rsidR="00ED1A45">
        <w:t xml:space="preserve">The first two examples are based on the book </w:t>
      </w:r>
      <w:proofErr w:type="spellStart"/>
      <w:r w:rsidR="00ED1A45" w:rsidRPr="00ED1A45">
        <w:rPr>
          <w:i/>
        </w:rPr>
        <w:t>Maisy</w:t>
      </w:r>
      <w:proofErr w:type="spellEnd"/>
      <w:r w:rsidR="00ED1A45" w:rsidRPr="00ED1A45">
        <w:rPr>
          <w:i/>
        </w:rPr>
        <w:t xml:space="preserve"> Series</w:t>
      </w:r>
      <w:r w:rsidR="00ED1A45">
        <w:t>.</w:t>
      </w:r>
      <w:r w:rsidR="0055193A">
        <w:t xml:space="preserve"> </w:t>
      </w:r>
      <w:r w:rsidR="00ED1A45">
        <w:t xml:space="preserve">In the first example, </w:t>
      </w:r>
      <w:r w:rsidR="0055193A" w:rsidRPr="0055193A">
        <w:t xml:space="preserve">only </w:t>
      </w:r>
      <w:proofErr w:type="gramStart"/>
      <w:r w:rsidR="0055193A" w:rsidRPr="0055193A">
        <w:t xml:space="preserve">the wheels of a car can be </w:t>
      </w:r>
      <w:ins w:id="19" w:author="Shaun Kane" w:date="2014-09-09T00:10:00Z">
        <w:r w:rsidR="008E3044">
          <w:t>spun</w:t>
        </w:r>
        <w:r w:rsidR="008E3044" w:rsidRPr="0055193A">
          <w:t xml:space="preserve"> </w:t>
        </w:r>
      </w:ins>
      <w:r w:rsidR="0055193A" w:rsidRPr="0055193A">
        <w:t>by a child</w:t>
      </w:r>
      <w:proofErr w:type="gramEnd"/>
      <w:r w:rsidR="0055193A">
        <w:t xml:space="preserve">. </w:t>
      </w:r>
      <w:r w:rsidR="005D405E">
        <w:t xml:space="preserve">In the second example, </w:t>
      </w:r>
      <w:r w:rsidR="006B41CD">
        <w:t>a mouse is drinking juice from a cup. A</w:t>
      </w:r>
      <w:r w:rsidR="005D405E">
        <w:t xml:space="preserve"> child can</w:t>
      </w:r>
      <w:r w:rsidR="005D405E" w:rsidRPr="005D405E">
        <w:t xml:space="preserve"> pull </w:t>
      </w:r>
      <w:r w:rsidR="005D405E">
        <w:t xml:space="preserve">a </w:t>
      </w:r>
      <w:r w:rsidR="005D405E" w:rsidRPr="005D405E">
        <w:t>pulley</w:t>
      </w:r>
      <w:r w:rsidR="005D405E">
        <w:t xml:space="preserve"> to touch and feel the level of juice in the cup is dropping.</w:t>
      </w:r>
      <w:r w:rsidR="004D1FFD">
        <w:t xml:space="preserve"> </w:t>
      </w:r>
      <w:r w:rsidR="00E377C7">
        <w:t>The third example is a bathroom scene. A</w:t>
      </w:r>
      <w:r w:rsidR="0055193A">
        <w:rPr>
          <w:color w:val="000000"/>
        </w:rPr>
        <w:t xml:space="preserve"> pulley is </w:t>
      </w:r>
      <w:r w:rsidR="0055193A" w:rsidRPr="00090002">
        <w:rPr>
          <w:color w:val="000000"/>
        </w:rPr>
        <w:t xml:space="preserve">connected to toilet paper to </w:t>
      </w:r>
      <w:r w:rsidR="0055193A">
        <w:rPr>
          <w:color w:val="000000"/>
        </w:rPr>
        <w:t>re</w:t>
      </w:r>
      <w:r w:rsidR="0055193A" w:rsidRPr="00090002">
        <w:rPr>
          <w:color w:val="000000"/>
        </w:rPr>
        <w:t xml:space="preserve">present the paper rolling down. </w:t>
      </w:r>
      <w:r w:rsidR="00E377C7">
        <w:rPr>
          <w:color w:val="000000"/>
        </w:rPr>
        <w:t xml:space="preserve">In the fourth example, a </w:t>
      </w:r>
      <w:r w:rsidR="00AB286A">
        <w:rPr>
          <w:color w:val="000000"/>
        </w:rPr>
        <w:t xml:space="preserve">bird is sitting in a swing attached to a tree branch. </w:t>
      </w:r>
      <w:proofErr w:type="gramStart"/>
      <w:r w:rsidR="00AB286A">
        <w:rPr>
          <w:color w:val="000000"/>
        </w:rPr>
        <w:t xml:space="preserve">It can be swung by a </w:t>
      </w:r>
      <w:commentRangeStart w:id="20"/>
      <w:r w:rsidR="00AB286A">
        <w:rPr>
          <w:color w:val="000000"/>
        </w:rPr>
        <w:t>child</w:t>
      </w:r>
      <w:commentRangeEnd w:id="20"/>
      <w:proofErr w:type="gramEnd"/>
      <w:r w:rsidR="008E3044">
        <w:rPr>
          <w:rStyle w:val="CommentReference"/>
        </w:rPr>
        <w:commentReference w:id="20"/>
      </w:r>
      <w:r w:rsidR="00AB286A">
        <w:rPr>
          <w:color w:val="000000"/>
        </w:rPr>
        <w:t>.</w:t>
      </w:r>
      <w:r w:rsidR="00E377C7">
        <w:rPr>
          <w:color w:val="00000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4"/>
        <w:gridCol w:w="2496"/>
      </w:tblGrid>
      <w:tr w:rsidR="009A45E3" w14:paraId="63442870" w14:textId="77777777" w:rsidTr="00AB286A">
        <w:tc>
          <w:tcPr>
            <w:tcW w:w="2545" w:type="dxa"/>
          </w:tcPr>
          <w:p w14:paraId="2DE477F8" w14:textId="05D95DCC" w:rsidR="00ED1A45" w:rsidRDefault="009A45E3" w:rsidP="001B59FB">
            <w:pPr>
              <w:jc w:val="left"/>
              <w:rPr>
                <w:rFonts w:eastAsia="Times"/>
                <w:color w:val="000000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757C48BE" wp14:editId="3BFF8DD2">
                  <wp:extent cx="1438275" cy="852805"/>
                  <wp:effectExtent l="0" t="0" r="9525" b="10795"/>
                  <wp:docPr id="20" name="Picture 20" descr="frUHO6Z4El7eRG7Au5vu9HIv8LngJRGN_MZYnHHUbwvLcZnzbDn0sravqwnOMvg0ouRxLbxQ2UROgQsJCtIFGOI7rmrH2PCH2N8A34ctF9r4jpA-P3Rh7TiXtiV1K3tXuQ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frUHO6Z4El7eRG7Au5vu9HIv8LngJRGN_MZYnHHUbwvLcZnzbDn0sravqwnOMvg0ouRxLbxQ2UROgQsJCtIFGOI7rmrH2PCH2N8A34ctF9r4jpA-P3Rh7TiXtiV1K3tXuQ"/>
                          <pic:cNvPicPr>
                            <a:picLocks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</w:tcPr>
          <w:p w14:paraId="30DB2C6D" w14:textId="196E23D4" w:rsidR="00ED1A45" w:rsidRDefault="002D2878" w:rsidP="001B59FB">
            <w:pPr>
              <w:jc w:val="left"/>
              <w:rPr>
                <w:rFonts w:eastAsia="Times"/>
                <w:color w:val="000000"/>
              </w:rPr>
            </w:pPr>
            <w:r>
              <w:rPr>
                <w:rFonts w:eastAsia="Times"/>
                <w:noProof/>
                <w:color w:val="000000"/>
              </w:rPr>
              <w:drawing>
                <wp:inline distT="0" distB="0" distL="0" distR="0" wp14:anchorId="1C22E5B5" wp14:editId="3B813CAC">
                  <wp:extent cx="1446088" cy="908685"/>
                  <wp:effectExtent l="0" t="0" r="1905" b="5715"/>
                  <wp:docPr id="65" name="Picture 65" descr="Macintosh HD:Users:qubick:Desktop:Screen Shot 2014-09-05 at 12.34.05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Macintosh HD:Users:qubick:Desktop:Screen Shot 2014-09-05 at 12.34.05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6997" cy="909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1A45" w14:paraId="7CBB738A" w14:textId="77777777" w:rsidTr="00AB286A">
        <w:tc>
          <w:tcPr>
            <w:tcW w:w="2545" w:type="dxa"/>
          </w:tcPr>
          <w:p w14:paraId="568A6F08" w14:textId="631D8422" w:rsidR="00ED1A45" w:rsidRDefault="00ED1A45" w:rsidP="001B59FB">
            <w:pPr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7E62FDA4" wp14:editId="36A96EFF">
                  <wp:extent cx="1438275" cy="852805"/>
                  <wp:effectExtent l="0" t="0" r="9525" b="10795"/>
                  <wp:docPr id="26" name="Picture 26" descr="KmOEPKpHwfzB7hpsNJo4pkXbJBAwWh89QNxTHsL7cg9ddsPvk3gDW7sCgBuR5a-ht19AZ-HSXM4kTu5goXe-0OnXBaUX_GmHwWtFVxs5Cmx5m25LNFWfPxF51RnnYeSV0Q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KmOEPKpHwfzB7hpsNJo4pkXbJBAwWh89QNxTHsL7cg9ddsPvk3gDW7sCgBuR5a-ht19AZ-HSXM4kTu5goXe-0OnXBaUX_GmHwWtFVxs5Cmx5m25LNFWfPxF51RnnYeSV0Q"/>
                          <pic:cNvPicPr>
                            <a:picLocks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</w:tcPr>
          <w:p w14:paraId="17D2600C" w14:textId="0BA762BF" w:rsidR="00ED1A45" w:rsidRDefault="002D2878" w:rsidP="001B59FB">
            <w:pPr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12786AA8" wp14:editId="0146D1FF">
                  <wp:extent cx="1449271" cy="872276"/>
                  <wp:effectExtent l="0" t="0" r="0" b="0"/>
                  <wp:docPr id="72" name="Picture 72" descr="Macintosh HD:Users:qubick:Desktop:Screen Shot 2014-09-05 at 12.38.4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Macintosh HD:Users:qubick:Desktop:Screen Shot 2014-09-05 at 12.38.48 AM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1" t="7270" b="11687"/>
                          <a:stretch/>
                        </pic:blipFill>
                        <pic:spPr bwMode="auto">
                          <a:xfrm>
                            <a:off x="0" y="0"/>
                            <a:ext cx="1451792" cy="873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1A2" w14:paraId="46B6757D" w14:textId="77777777" w:rsidTr="00AB286A">
        <w:tc>
          <w:tcPr>
            <w:tcW w:w="2545" w:type="dxa"/>
          </w:tcPr>
          <w:p w14:paraId="1F4575AA" w14:textId="502596CC" w:rsidR="007731A2" w:rsidRDefault="007731A2" w:rsidP="001B59FB">
            <w:pPr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4D16FF27" wp14:editId="06475C5B">
                  <wp:extent cx="1438275" cy="852805"/>
                  <wp:effectExtent l="0" t="0" r="9525" b="10795"/>
                  <wp:docPr id="24" name="Picture 24" descr="SMBVGCczoedh1mz5tftpMXb3d9qOn5P9puZ_2v7wIh_x1KVQflnAE0cg-DjDt64fLhcClwaixkPHGKa_NfgVW5LZSyVzMOjJmtib1iEsBP9JbZdxZJ9FQIMEocW3aoJI3w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SMBVGCczoedh1mz5tftpMXb3d9qOn5P9puZ_2v7wIh_x1KVQflnAE0cg-DjDt64fLhcClwaixkPHGKa_NfgVW5LZSyVzMOjJmtib1iEsBP9JbZdxZJ9FQIMEocW3aoJI3w"/>
                          <pic:cNvPicPr>
                            <a:picLocks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852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</w:tcPr>
          <w:p w14:paraId="46BFCA08" w14:textId="14DC3557" w:rsidR="007731A2" w:rsidRDefault="002D2878" w:rsidP="001B59FB">
            <w:pPr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41F153B1" wp14:editId="59782F75">
                  <wp:extent cx="1445679" cy="831179"/>
                  <wp:effectExtent l="0" t="0" r="2540" b="7620"/>
                  <wp:docPr id="75" name="Picture 75" descr="Macintosh HD:Users:qubick:Desktop:Screen Shot 2014-09-05 at 12.42.24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Macintosh HD:Users:qubick:Desktop:Screen Shot 2014-09-05 at 12.42.24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6603" cy="831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3C5A" w14:paraId="00FF9917" w14:textId="77777777" w:rsidTr="00AB286A">
        <w:tc>
          <w:tcPr>
            <w:tcW w:w="2545" w:type="dxa"/>
          </w:tcPr>
          <w:p w14:paraId="609678FE" w14:textId="660520B0" w:rsidR="00B13C5A" w:rsidRDefault="00F00420" w:rsidP="001B59FB">
            <w:pPr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DC3EA68" wp14:editId="10049C42">
                  <wp:extent cx="1479550" cy="924560"/>
                  <wp:effectExtent l="0" t="0" r="0" b="0"/>
                  <wp:docPr id="4" name="Picture 4" descr="Screen Shot 2014-09-02 at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creen Shot 2014-09-02 at 3"/>
                          <pic:cNvPicPr>
                            <a:picLocks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9550" cy="92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5" w:type="dxa"/>
          </w:tcPr>
          <w:p w14:paraId="07AC888F" w14:textId="198F4194" w:rsidR="00B13C5A" w:rsidRDefault="002D2878" w:rsidP="001B59FB">
            <w:pPr>
              <w:jc w:val="left"/>
              <w:rPr>
                <w:rFonts w:ascii="Arial" w:hAnsi="Arial" w:cs="Arial"/>
                <w:noProof/>
                <w:color w:val="000000"/>
                <w:sz w:val="23"/>
                <w:szCs w:val="23"/>
              </w:rPr>
            </w:pPr>
            <w:r>
              <w:rPr>
                <w:rFonts w:ascii="Arial" w:hAnsi="Arial" w:cs="Arial"/>
                <w:noProof/>
                <w:color w:val="000000"/>
                <w:sz w:val="23"/>
                <w:szCs w:val="23"/>
              </w:rPr>
              <w:drawing>
                <wp:inline distT="0" distB="0" distL="0" distR="0" wp14:anchorId="1AED2F15" wp14:editId="02DF2139">
                  <wp:extent cx="1424152" cy="914657"/>
                  <wp:effectExtent l="0" t="0" r="0" b="0"/>
                  <wp:docPr id="67" name="Picture 67" descr="Macintosh HD:Users:qubick:Desktop:Screen Shot 2014-09-04 at 10.58.09 P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acintosh HD:Users:qubick:Desktop:Screen Shot 2014-09-04 at 10.58.09 P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4526" cy="914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C28F09" w14:textId="43DBA698" w:rsidR="00884DAD" w:rsidRDefault="007948F6" w:rsidP="00C6150D">
      <w:pPr>
        <w:pStyle w:val="Heading2"/>
      </w:pPr>
      <w:r>
        <w:t xml:space="preserve">AUTOMATIC </w:t>
      </w:r>
      <w:r w:rsidR="00251B59">
        <w:t>SYNTHESIS</w:t>
      </w:r>
    </w:p>
    <w:p w14:paraId="15DEBC1E" w14:textId="3958B3A4" w:rsidR="005B0AEC" w:rsidRDefault="005A75EC" w:rsidP="00C6150D">
      <w:r>
        <w:t xml:space="preserve">After developing a </w:t>
      </w:r>
      <w:r w:rsidR="00214731">
        <w:t>vocabulary</w:t>
      </w:r>
      <w:r>
        <w:t xml:space="preserve"> of moving primitives and </w:t>
      </w:r>
      <w:r w:rsidR="00214731">
        <w:t xml:space="preserve">a </w:t>
      </w:r>
      <w:r w:rsidR="00AC75B4">
        <w:t xml:space="preserve">suite </w:t>
      </w:r>
      <w:r w:rsidR="00214731">
        <w:t xml:space="preserve">of </w:t>
      </w:r>
      <w:r>
        <w:t xml:space="preserve">visual effect templates, we set out to tackle our third research challenge, which is to </w:t>
      </w:r>
      <w:r w:rsidR="00214731">
        <w:t xml:space="preserve">figure out a </w:t>
      </w:r>
      <w:r w:rsidR="004D0A37">
        <w:t xml:space="preserve">method </w:t>
      </w:r>
      <w:r w:rsidR="00214731">
        <w:t xml:space="preserve">to synthesize </w:t>
      </w:r>
      <w:r w:rsidR="00DE747B">
        <w:t>these parts into a single movable tactile picture</w:t>
      </w:r>
      <w:r w:rsidR="00AC0673">
        <w:t xml:space="preserve">. </w:t>
      </w:r>
    </w:p>
    <w:p w14:paraId="360135A6" w14:textId="6E9786A1" w:rsidR="008C4EE9" w:rsidRDefault="00EE3985" w:rsidP="00C6150D">
      <w:r>
        <w:t xml:space="preserve">Initially, </w:t>
      </w:r>
      <w:r w:rsidR="00451D93">
        <w:t>we envisioned the synthesis as a manual process. O</w:t>
      </w:r>
      <w:r>
        <w:t xml:space="preserve">ur plan was to create all </w:t>
      </w:r>
      <w:r w:rsidR="007F24C7">
        <w:t xml:space="preserve">component </w:t>
      </w:r>
      <w:r>
        <w:t>models using popular 3D modelin</w:t>
      </w:r>
      <w:r w:rsidR="0026191C">
        <w:t xml:space="preserve">g software such as Maya or </w:t>
      </w:r>
      <w:proofErr w:type="spellStart"/>
      <w:ins w:id="21" w:author="Shaun Kane" w:date="2014-09-09T00:11:00Z">
        <w:r w:rsidR="008E3044">
          <w:t>SketchUp</w:t>
        </w:r>
      </w:ins>
      <w:proofErr w:type="spellEnd"/>
      <w:r>
        <w:t xml:space="preserve">. </w:t>
      </w:r>
      <w:r w:rsidR="005546CE">
        <w:t>W</w:t>
      </w:r>
      <w:r>
        <w:t>e would share the</w:t>
      </w:r>
      <w:r w:rsidR="008F6A4F">
        <w:t>se</w:t>
      </w:r>
      <w:r>
        <w:t xml:space="preserve"> models we had created</w:t>
      </w:r>
      <w:r w:rsidR="00354AED">
        <w:t xml:space="preserve"> for people to download and use as </w:t>
      </w:r>
      <w:r w:rsidR="00395A54">
        <w:t xml:space="preserve">building </w:t>
      </w:r>
      <w:r w:rsidR="00C87CA5">
        <w:t>blocks</w:t>
      </w:r>
      <w:r w:rsidR="00354AED">
        <w:t xml:space="preserve"> to construct movable tactile pictures</w:t>
      </w:r>
      <w:r w:rsidR="00D43359">
        <w:t>.</w:t>
      </w:r>
      <w:r>
        <w:t xml:space="preserve"> </w:t>
      </w:r>
      <w:r w:rsidR="00395A54">
        <w:t xml:space="preserve">For example, a </w:t>
      </w:r>
      <w:proofErr w:type="spellStart"/>
      <w:r w:rsidR="00BA2C86">
        <w:t>Sketchup</w:t>
      </w:r>
      <w:proofErr w:type="spellEnd"/>
      <w:r w:rsidR="00BA2C86">
        <w:t xml:space="preserve"> user </w:t>
      </w:r>
      <w:r w:rsidR="00D43359">
        <w:t xml:space="preserve">can import </w:t>
      </w:r>
      <w:r w:rsidR="00354AED">
        <w:t xml:space="preserve">into the design space </w:t>
      </w:r>
      <w:r w:rsidR="00442230">
        <w:t>a hinge model,</w:t>
      </w:r>
      <w:r w:rsidR="00354AED">
        <w:t xml:space="preserve"> an “appear” effect template, </w:t>
      </w:r>
      <w:r w:rsidR="00442230">
        <w:t xml:space="preserve">and a car model. She can use </w:t>
      </w:r>
      <w:proofErr w:type="spellStart"/>
      <w:r w:rsidR="00442230">
        <w:t>Sketchup’s</w:t>
      </w:r>
      <w:proofErr w:type="spellEnd"/>
      <w:r w:rsidR="00442230">
        <w:t xml:space="preserve"> GUI to join them into a sing</w:t>
      </w:r>
      <w:r w:rsidR="008C04A9">
        <w:t>le model</w:t>
      </w:r>
      <w:r w:rsidR="005C0242">
        <w:t>, which would involve moving, scaling, and rotating the car model to fit into the template’s placeholder</w:t>
      </w:r>
      <w:r w:rsidR="00AD3170">
        <w:t xml:space="preserve"> and inserting </w:t>
      </w:r>
      <w:r w:rsidR="005C0242">
        <w:t>the hinge model</w:t>
      </w:r>
      <w:r w:rsidR="00AD3170">
        <w:t xml:space="preserve"> </w:t>
      </w:r>
      <w:r w:rsidR="00260B92">
        <w:t xml:space="preserve">at the right place. </w:t>
      </w:r>
      <w:r w:rsidR="00534123">
        <w:t xml:space="preserve">In other words, the design effort required for movable tactile pictures has been reduced to </w:t>
      </w:r>
      <w:r w:rsidR="00123B67">
        <w:t xml:space="preserve">piecing together individual </w:t>
      </w:r>
      <w:commentRangeStart w:id="22"/>
      <w:r w:rsidR="00123B67">
        <w:t>pre-made components</w:t>
      </w:r>
      <w:commentRangeEnd w:id="22"/>
      <w:r w:rsidR="008E3044">
        <w:rPr>
          <w:rStyle w:val="CommentReference"/>
        </w:rPr>
        <w:commentReference w:id="22"/>
      </w:r>
      <w:r w:rsidR="00534123">
        <w:t xml:space="preserve">; </w:t>
      </w:r>
      <w:r w:rsidR="001D5F68">
        <w:t xml:space="preserve">designers </w:t>
      </w:r>
      <w:r w:rsidR="005227C4">
        <w:t xml:space="preserve">no longer need </w:t>
      </w:r>
      <w:r w:rsidR="001D5F68">
        <w:t>to “re-invent” the wheels, hinges, or pulley</w:t>
      </w:r>
      <w:r w:rsidR="007B2E10">
        <w:t>s.</w:t>
      </w:r>
    </w:p>
    <w:p w14:paraId="5635A5D2" w14:textId="3C946E5F" w:rsidR="005D6DFD" w:rsidRDefault="005D23B2" w:rsidP="00C6150D">
      <w:r>
        <w:t xml:space="preserve">However, </w:t>
      </w:r>
      <w:r w:rsidR="00E622E5">
        <w:t xml:space="preserve">we </w:t>
      </w:r>
      <w:r w:rsidR="000907AD">
        <w:t xml:space="preserve">found </w:t>
      </w:r>
      <w:r w:rsidR="00E622E5">
        <w:t>that for our target population</w:t>
      </w:r>
      <w:r w:rsidR="00DD5159">
        <w:t xml:space="preserve">, this reduction in design effort is still </w:t>
      </w:r>
      <w:r w:rsidR="007A1F61">
        <w:t xml:space="preserve">not </w:t>
      </w:r>
      <w:r w:rsidR="00DD5159">
        <w:t xml:space="preserve">enough. </w:t>
      </w:r>
      <w:r w:rsidR="00C01E83">
        <w:t xml:space="preserve">To them, </w:t>
      </w:r>
      <w:r w:rsidR="00E622E5">
        <w:t xml:space="preserve">3D </w:t>
      </w:r>
      <w:r w:rsidR="00904969">
        <w:t xml:space="preserve">software </w:t>
      </w:r>
      <w:r w:rsidR="00E622E5">
        <w:t xml:space="preserve">modeling tools </w:t>
      </w:r>
      <w:r w:rsidR="005D0D1D">
        <w:t xml:space="preserve">available today </w:t>
      </w:r>
      <w:r w:rsidR="00E622E5">
        <w:t xml:space="preserve">still </w:t>
      </w:r>
      <w:r w:rsidR="00E2122B">
        <w:t>present a steep learning curve [CITE Abby’s submission].</w:t>
      </w:r>
      <w:r w:rsidR="00A4198E">
        <w:t xml:space="preserve"> They may have an idea how various pieces ought to fit together. But they lack the skill to operate the tool to carry out the idea.</w:t>
      </w:r>
      <w:r w:rsidR="00190587">
        <w:t xml:space="preserve"> Thus, we were motivated to look into methods to automate the synthesis step as much as possible.</w:t>
      </w:r>
      <w:r w:rsidR="00507E14">
        <w:t xml:space="preserve"> </w:t>
      </w:r>
      <w:r w:rsidR="00C838EC">
        <w:t xml:space="preserve">We drew inspiration from Google Plus’s “Stories” feature. This feature allows a user to </w:t>
      </w:r>
      <w:r w:rsidR="001D5E7C">
        <w:t xml:space="preserve">simply </w:t>
      </w:r>
      <w:r w:rsidR="00C838EC">
        <w:t>upload a set of photos and a computer program automatically synthesizes</w:t>
      </w:r>
      <w:r w:rsidR="00C930FD">
        <w:t xml:space="preserve"> them into an interactive </w:t>
      </w:r>
      <w:r w:rsidR="00E65C1B">
        <w:t xml:space="preserve">digital </w:t>
      </w:r>
      <w:r w:rsidR="00C930FD">
        <w:t>story</w:t>
      </w:r>
      <w:r w:rsidR="00C838EC">
        <w:t xml:space="preserve">board. </w:t>
      </w:r>
      <w:r w:rsidR="007D7C34">
        <w:t>Ideally, w</w:t>
      </w:r>
      <w:r w:rsidR="00000029">
        <w:t>e wanted to support</w:t>
      </w:r>
      <w:r w:rsidR="007D7C34">
        <w:t xml:space="preserve"> a</w:t>
      </w:r>
      <w:ins w:id="23" w:author="Shaun Kane" w:date="2014-09-09T00:12:00Z">
        <w:r w:rsidR="008E3044">
          <w:t xml:space="preserve"> similar </w:t>
        </w:r>
      </w:ins>
      <w:r w:rsidR="00000029">
        <w:t xml:space="preserve">experience. </w:t>
      </w:r>
      <w:r w:rsidR="007D7C34">
        <w:t xml:space="preserve">A user simply chooses individual parts </w:t>
      </w:r>
      <w:r w:rsidR="00AF669F">
        <w:t xml:space="preserve">(i.e., moving primitives, effect templates, tactile models) </w:t>
      </w:r>
      <w:r w:rsidR="007D7C34">
        <w:t xml:space="preserve">and a computer program can automatically synthesize them </w:t>
      </w:r>
      <w:r w:rsidR="001A7507">
        <w:t xml:space="preserve">into an interactive </w:t>
      </w:r>
      <w:r w:rsidR="007046DE">
        <w:t>tactile picture.</w:t>
      </w:r>
    </w:p>
    <w:p w14:paraId="59732373" w14:textId="7CA254D7" w:rsidR="001F4F5F" w:rsidRDefault="0085158A" w:rsidP="00C6150D">
      <w:r>
        <w:t xml:space="preserve">To </w:t>
      </w:r>
      <w:r w:rsidR="009111BE">
        <w:t>create such a program</w:t>
      </w:r>
      <w:r>
        <w:t xml:space="preserve">, we resorted to OpenSCAD, a modeling tool based on writing a script to define constructive solid geometry (CSG) </w:t>
      </w:r>
      <w:r w:rsidR="00B20E86">
        <w:t xml:space="preserve">or extrusion of 2D outlines. </w:t>
      </w:r>
      <w:r w:rsidR="002A7397">
        <w:t xml:space="preserve">An OpenSCAD script can be written to take parameters. </w:t>
      </w:r>
      <w:r w:rsidR="00C41245">
        <w:t>These parameters can be used to define aspects of a 3D model that can be changed. In our application</w:t>
      </w:r>
      <w:r w:rsidR="0089336A">
        <w:t xml:space="preserve"> of automatic synthesis</w:t>
      </w:r>
      <w:r w:rsidR="002F5300">
        <w:t xml:space="preserve"> of movable tactile pictures</w:t>
      </w:r>
      <w:r w:rsidR="00C41245">
        <w:t xml:space="preserve">, the parameters would include a moving primitive </w:t>
      </w:r>
      <w:r w:rsidR="00C41245">
        <w:rPr>
          <w:i/>
        </w:rPr>
        <w:t>m,</w:t>
      </w:r>
      <w:r w:rsidR="00C41245">
        <w:t xml:space="preserve"> an effect template </w:t>
      </w:r>
      <w:r w:rsidR="00C41245" w:rsidRPr="00C41245">
        <w:rPr>
          <w:i/>
        </w:rPr>
        <w:t>T</w:t>
      </w:r>
      <w:r w:rsidR="00C41245">
        <w:rPr>
          <w:i/>
        </w:rPr>
        <w:t>,</w:t>
      </w:r>
      <w:r w:rsidR="00C41245">
        <w:t xml:space="preserve"> and a list of object models {o_1 … </w:t>
      </w:r>
      <w:proofErr w:type="spellStart"/>
      <w:r w:rsidR="00C41245">
        <w:t>o_n</w:t>
      </w:r>
      <w:proofErr w:type="spellEnd"/>
      <w:r w:rsidR="00C41245">
        <w:t xml:space="preserve">} to populate the template. </w:t>
      </w:r>
      <w:r w:rsidR="006728D1">
        <w:t>Then, the job of the script is to generate a model based on these parameters.</w:t>
      </w:r>
      <w:r w:rsidR="00B65B29">
        <w:t xml:space="preserve"> </w:t>
      </w:r>
      <w:r w:rsidR="005E01C0">
        <w:t xml:space="preserve">This technique is often referred to as parametric 3D modeling. </w:t>
      </w:r>
      <w:r w:rsidR="003D08CD">
        <w:t xml:space="preserve">OpenSCAD has been used by previous works published CHI to </w:t>
      </w:r>
      <w:r w:rsidR="002A7397">
        <w:t>design</w:t>
      </w:r>
      <w:r w:rsidR="00FF2F94">
        <w:t xml:space="preserve"> parametric</w:t>
      </w:r>
      <w:r w:rsidR="002A7397">
        <w:t xml:space="preserve"> </w:t>
      </w:r>
      <w:r w:rsidR="00FF2F94">
        <w:t xml:space="preserve">3D </w:t>
      </w:r>
      <w:r w:rsidR="002A7397">
        <w:t xml:space="preserve">models </w:t>
      </w:r>
      <w:r w:rsidR="003D08CD">
        <w:t>for tangible visuali</w:t>
      </w:r>
      <w:r w:rsidR="008C6140">
        <w:t xml:space="preserve">zation </w:t>
      </w:r>
      <w:r w:rsidR="009E4CD7">
        <w:t xml:space="preserve">(parameters are </w:t>
      </w:r>
      <w:r w:rsidR="00FF2F94">
        <w:t xml:space="preserve">time series) </w:t>
      </w:r>
      <w:r w:rsidR="008C6140">
        <w:t>[CITE]</w:t>
      </w:r>
      <w:r w:rsidR="001F4F5F">
        <w:t xml:space="preserve"> and</w:t>
      </w:r>
      <w:r w:rsidR="008C6140">
        <w:t xml:space="preserve"> </w:t>
      </w:r>
      <w:r w:rsidR="003D08CD">
        <w:t xml:space="preserve">tactile math diagrams </w:t>
      </w:r>
      <w:r w:rsidR="009E4CD7">
        <w:t xml:space="preserve">(parameters are </w:t>
      </w:r>
      <w:r w:rsidR="00A54659">
        <w:t xml:space="preserve">trigonometric </w:t>
      </w:r>
      <w:r w:rsidR="009E4CD7">
        <w:t xml:space="preserve">functions) </w:t>
      </w:r>
      <w:r w:rsidR="003D08CD">
        <w:t>[CITE]</w:t>
      </w:r>
      <w:r w:rsidR="001F4F5F">
        <w:t>.</w:t>
      </w:r>
    </w:p>
    <w:p w14:paraId="683C63D7" w14:textId="325172E9" w:rsidR="00FF6BEE" w:rsidRDefault="0004365B" w:rsidP="00C6150D"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0" wp14:anchorId="18E376B5" wp14:editId="257B3988">
                <wp:simplePos x="0" y="0"/>
                <wp:positionH relativeFrom="margin">
                  <wp:posOffset>-114300</wp:posOffset>
                </wp:positionH>
                <wp:positionV relativeFrom="margin">
                  <wp:posOffset>-228600</wp:posOffset>
                </wp:positionV>
                <wp:extent cx="6629400" cy="2171700"/>
                <wp:effectExtent l="0" t="0" r="0" b="0"/>
                <wp:wrapThrough wrapText="bothSides">
                  <wp:wrapPolygon edited="0">
                    <wp:start x="83" y="253"/>
                    <wp:lineTo x="83" y="20968"/>
                    <wp:lineTo x="21434" y="20968"/>
                    <wp:lineTo x="21434" y="253"/>
                    <wp:lineTo x="83" y="253"/>
                  </wp:wrapPolygon>
                </wp:wrapThrough>
                <wp:docPr id="2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2171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90274" w14:textId="77777777" w:rsidR="00DF21DC" w:rsidRDefault="00DF21DC" w:rsidP="006744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48D3C0" wp14:editId="0EF014FD">
                                  <wp:extent cx="801370" cy="862965"/>
                                  <wp:effectExtent l="0" t="0" r="11430" b="635"/>
                                  <wp:docPr id="5" name="Picture 5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137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61F625" wp14:editId="682CA0D0">
                                  <wp:extent cx="801370" cy="862965"/>
                                  <wp:effectExtent l="0" t="0" r="11430" b="635"/>
                                  <wp:docPr id="17" name="Picture 17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6389" b="354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137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222E52" wp14:editId="2157C2B4">
                                  <wp:extent cx="832485" cy="862965"/>
                                  <wp:effectExtent l="0" t="0" r="5715" b="635"/>
                                  <wp:docPr id="19" name="Picture 19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2528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32485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52EBC" wp14:editId="136EB6BE">
                                  <wp:extent cx="657860" cy="862965"/>
                                  <wp:effectExtent l="0" t="0" r="2540" b="635"/>
                                  <wp:docPr id="21" name="Picture 21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11266" r="20213" b="1702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5786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6565B3" wp14:editId="61FB533A">
                                  <wp:extent cx="708660" cy="862965"/>
                                  <wp:effectExtent l="0" t="0" r="2540" b="635"/>
                                  <wp:docPr id="22" name="Picture 22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676" r="14308" b="1514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866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4B1B0" wp14:editId="0C1169B5">
                                  <wp:extent cx="770255" cy="862965"/>
                                  <wp:effectExtent l="0" t="0" r="0" b="635"/>
                                  <wp:docPr id="23" name="Picture 23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653" r="7341" b="2755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70255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110426" wp14:editId="0ED8E38A">
                                  <wp:extent cx="708660" cy="862965"/>
                                  <wp:effectExtent l="0" t="0" r="2540" b="635"/>
                                  <wp:docPr id="25" name="Picture 25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206" t="13951" r="4027" b="2396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866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9DE323" wp14:editId="111F882D">
                                  <wp:extent cx="821690" cy="862965"/>
                                  <wp:effectExtent l="0" t="0" r="0" b="635"/>
                                  <wp:docPr id="27" name="Picture 27" descr="Screen Shot 2014-09-02 at 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Screen Shot 2014-09-02 at 4"/>
                                          <pic:cNvPicPr>
                                            <a:picLocks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11166" b="3393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21690" cy="8629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FE19A" w14:textId="77777777" w:rsidR="00DF21DC" w:rsidRDefault="00DF21DC" w:rsidP="00D720AE">
                            <w:pPr>
                              <w:pStyle w:val="Caption"/>
                              <w:spacing w:before="0" w:after="0"/>
                              <w:jc w:val="both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B7E900" wp14:editId="07725B24">
                                  <wp:extent cx="3112770" cy="965835"/>
                                  <wp:effectExtent l="0" t="0" r="11430" b="0"/>
                                  <wp:docPr id="32" name="Picture 32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2770" cy="9658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1F1D67" wp14:editId="49B7DCC6">
                                  <wp:extent cx="3215640" cy="904240"/>
                                  <wp:effectExtent l="0" t="0" r="10160" b="10160"/>
                                  <wp:docPr id="33" name="Picture 33" descr="Screen Shot 2014-09-02 at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Screen Shot 2014-09-02 at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5640" cy="9042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64EA59" w14:textId="77777777" w:rsidR="00DF21DC" w:rsidRPr="001A783D" w:rsidRDefault="00DF21DC" w:rsidP="00860D55">
                            <w:pPr>
                              <w:spacing w:after="0"/>
                              <w:rPr>
                                <w:b/>
                                <w:bCs/>
                                <w:color w:val="000000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6" o:spid="_x0000_s1026" type="#_x0000_t202" style="position:absolute;left:0;text-align:left;margin-left:-8.95pt;margin-top:-17.95pt;width:522pt;height:171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" o:allowoverlap="f" filled="f" stroked="f">
                <v:textbox inset=",7.2pt,,7.2pt">
                  <w:txbxContent>
                    <w:p w14:paraId="03D90274" w14:textId="77777777" w:rsidR="0092777A" w:rsidRDefault="0092777A" w:rsidP="00674460">
                      <w:r>
                        <w:rPr>
                          <w:noProof/>
                        </w:rPr>
                        <w:drawing>
                          <wp:inline distT="0" distB="0" distL="0" distR="0" wp14:anchorId="1248D3C0" wp14:editId="0EF014FD">
                            <wp:extent cx="801370" cy="862965"/>
                            <wp:effectExtent l="0" t="0" r="11430" b="635"/>
                            <wp:docPr id="5" name="Picture 5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137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B61F625" wp14:editId="682CA0D0">
                            <wp:extent cx="801370" cy="862965"/>
                            <wp:effectExtent l="0" t="0" r="11430" b="635"/>
                            <wp:docPr id="17" name="Picture 17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6389" b="354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137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3222E52" wp14:editId="2157C2B4">
                            <wp:extent cx="832485" cy="862965"/>
                            <wp:effectExtent l="0" t="0" r="5715" b="635"/>
                            <wp:docPr id="19" name="Picture 19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2528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32485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ED52EBC" wp14:editId="136EB6BE">
                            <wp:extent cx="657860" cy="862965"/>
                            <wp:effectExtent l="0" t="0" r="2540" b="635"/>
                            <wp:docPr id="21" name="Picture 21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11266" r="20213" b="170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5786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96565B3" wp14:editId="61FB533A">
                            <wp:extent cx="708660" cy="862965"/>
                            <wp:effectExtent l="0" t="0" r="2540" b="635"/>
                            <wp:docPr id="22" name="Picture 22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676" r="14308" b="1514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866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1B4B1B0" wp14:editId="0C1169B5">
                            <wp:extent cx="770255" cy="862965"/>
                            <wp:effectExtent l="0" t="0" r="0" b="635"/>
                            <wp:docPr id="23" name="Picture 23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653" r="7341" b="2755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70255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3110426" wp14:editId="0ED8E38A">
                            <wp:extent cx="708660" cy="862965"/>
                            <wp:effectExtent l="0" t="0" r="2540" b="635"/>
                            <wp:docPr id="25" name="Picture 25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206" t="13951" r="4027" b="2396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866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19DE323" wp14:editId="111F882D">
                            <wp:extent cx="821690" cy="862965"/>
                            <wp:effectExtent l="0" t="0" r="0" b="635"/>
                            <wp:docPr id="27" name="Picture 27" descr="Screen Shot 2014-09-02 at 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Screen Shot 2014-09-02 at 4"/>
                                    <pic:cNvPicPr>
                                      <a:picLocks noChangeArrowheads="1"/>
                                    </pic:cNvPicPr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11166" b="3393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21690" cy="8629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FE19A" w14:textId="77777777" w:rsidR="0092777A" w:rsidRDefault="0092777A" w:rsidP="00D720AE">
                      <w:pPr>
                        <w:pStyle w:val="Caption"/>
                        <w:spacing w:before="0" w:after="0"/>
                        <w:jc w:val="both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B7E900" wp14:editId="07725B24">
                            <wp:extent cx="3112770" cy="965835"/>
                            <wp:effectExtent l="0" t="0" r="11430" b="0"/>
                            <wp:docPr id="32" name="Picture 32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2770" cy="9658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91F1D67" wp14:editId="49B7DCC6">
                            <wp:extent cx="3215640" cy="904240"/>
                            <wp:effectExtent l="0" t="0" r="10160" b="10160"/>
                            <wp:docPr id="33" name="Picture 33" descr="Screen Shot 2014-09-02 at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Screen Shot 2014-09-02 at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5640" cy="9042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64EA59" w14:textId="77777777" w:rsidR="0092777A" w:rsidRPr="001A783D" w:rsidRDefault="0092777A" w:rsidP="00860D55">
                      <w:pPr>
                        <w:spacing w:after="0"/>
                        <w:rPr>
                          <w:b/>
                          <w:bCs/>
                          <w:color w:val="000000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hrough" anchorx="margin" anchory="margin"/>
              </v:shape>
            </w:pict>
          </mc:Fallback>
        </mc:AlternateContent>
      </w:r>
      <w:r w:rsidR="001C7F62">
        <w:t xml:space="preserve">We revisited the models we created </w:t>
      </w:r>
      <w:r w:rsidR="002C4A8F">
        <w:t>in</w:t>
      </w:r>
      <w:r w:rsidR="001C7F62">
        <w:t xml:space="preserve"> 3D modeling software and recreated them in OpenSCAD. </w:t>
      </w:r>
      <w:r w:rsidR="00FF6BEE">
        <w:t xml:space="preserve">Each model would be expressed as a function in OpenSCAD. </w:t>
      </w:r>
      <w:r w:rsidR="00AE0047">
        <w:t xml:space="preserve">For instance, the </w:t>
      </w:r>
      <w:r w:rsidR="00AE0047" w:rsidRPr="00AE0047">
        <w:rPr>
          <w:i/>
        </w:rPr>
        <w:t>appear effect</w:t>
      </w:r>
      <w:r w:rsidR="00AE0047">
        <w:t xml:space="preserve"> template is a function with the following signature:</w:t>
      </w:r>
    </w:p>
    <w:p w14:paraId="18BAB4D4" w14:textId="62E2A0A7" w:rsidR="00AE0047" w:rsidRPr="00AE0047" w:rsidRDefault="005C1618" w:rsidP="00AE0047">
      <w:pPr>
        <w:jc w:val="center"/>
        <w:rPr>
          <w:i/>
        </w:rPr>
      </w:pPr>
      <w:proofErr w:type="gramStart"/>
      <w:r>
        <w:rPr>
          <w:i/>
        </w:rPr>
        <w:t>appear</w:t>
      </w:r>
      <w:proofErr w:type="gramEnd"/>
      <w:r>
        <w:rPr>
          <w:i/>
        </w:rPr>
        <w:t>_effect</w:t>
      </w:r>
      <w:r w:rsidR="00AE0047" w:rsidRPr="00AE0047">
        <w:rPr>
          <w:i/>
        </w:rPr>
        <w:t>(</w:t>
      </w:r>
      <w:r w:rsidR="00A7473C">
        <w:rPr>
          <w:i/>
        </w:rPr>
        <w:t xml:space="preserve">mov, </w:t>
      </w:r>
      <w:r w:rsidR="00AE0047">
        <w:rPr>
          <w:i/>
        </w:rPr>
        <w:t xml:space="preserve">obj, </w:t>
      </w:r>
      <w:r w:rsidR="005456F0">
        <w:rPr>
          <w:i/>
        </w:rPr>
        <w:t>[param1, param2…]</w:t>
      </w:r>
      <w:r w:rsidR="00AE0047" w:rsidRPr="00AE0047">
        <w:rPr>
          <w:i/>
        </w:rPr>
        <w:t>)</w:t>
      </w:r>
    </w:p>
    <w:p w14:paraId="4E0E299F" w14:textId="1AE52BF6" w:rsidR="005949FE" w:rsidRPr="005456F0" w:rsidRDefault="00AE0047" w:rsidP="00C6150D">
      <w:r>
        <w:t xml:space="preserve">Recall that </w:t>
      </w:r>
      <w:proofErr w:type="gramStart"/>
      <w:r>
        <w:t xml:space="preserve">the </w:t>
      </w:r>
      <w:r w:rsidR="00670BE0">
        <w:t>appear</w:t>
      </w:r>
      <w:proofErr w:type="gramEnd"/>
      <w:r>
        <w:t xml:space="preserve"> effect is the simplest visual effect we considered, which invo</w:t>
      </w:r>
      <w:r w:rsidR="005949FE">
        <w:t xml:space="preserve">lves </w:t>
      </w:r>
      <w:r w:rsidR="007B1F18">
        <w:t xml:space="preserve">only </w:t>
      </w:r>
      <w:r w:rsidR="005949FE">
        <w:t xml:space="preserve">one object, denoted as </w:t>
      </w:r>
      <w:r w:rsidR="005949FE" w:rsidRPr="005949FE">
        <w:rPr>
          <w:i/>
        </w:rPr>
        <w:t>obj</w:t>
      </w:r>
      <w:r w:rsidR="005949FE">
        <w:rPr>
          <w:i/>
        </w:rPr>
        <w:t>.</w:t>
      </w:r>
      <w:r w:rsidR="003C73C2">
        <w:t xml:space="preserve"> </w:t>
      </w:r>
      <w:r w:rsidR="00DA0C87">
        <w:t xml:space="preserve">The moving primitive to trigger the effect is denoted as </w:t>
      </w:r>
      <w:r w:rsidR="00DA0C87" w:rsidRPr="00DA0C87">
        <w:rPr>
          <w:i/>
        </w:rPr>
        <w:t>mov</w:t>
      </w:r>
      <w:r w:rsidR="00DA0C87">
        <w:t xml:space="preserve">. </w:t>
      </w:r>
      <w:r w:rsidR="00A66AB2">
        <w:t>Lastly, t</w:t>
      </w:r>
      <w:r w:rsidR="003C73C2">
        <w:t xml:space="preserve">his function takes a list of optional parameters to </w:t>
      </w:r>
      <w:r w:rsidR="00AF6A1D">
        <w:t>customize</w:t>
      </w:r>
      <w:r w:rsidR="003C73C2">
        <w:t xml:space="preserve"> </w:t>
      </w:r>
      <w:r w:rsidR="00B812C5">
        <w:t xml:space="preserve">certain aspects, </w:t>
      </w:r>
      <w:r w:rsidR="003C73C2">
        <w:t>such as the orientation</w:t>
      </w:r>
      <w:r w:rsidR="00B812C5">
        <w:t xml:space="preserve"> of movement and the thickness of the tactile pattern.</w:t>
      </w:r>
    </w:p>
    <w:p w14:paraId="24ADAA88" w14:textId="3F81917F" w:rsidR="00AA44E8" w:rsidRDefault="00507E14" w:rsidP="00C6150D">
      <w:r>
        <w:t>W</w:t>
      </w:r>
      <w:r w:rsidR="005D6DFD">
        <w:t xml:space="preserve">e </w:t>
      </w:r>
      <w:r w:rsidR="00A55576">
        <w:t xml:space="preserve">have developed a suite of </w:t>
      </w:r>
      <w:r w:rsidR="00C25287">
        <w:t xml:space="preserve">parametric </w:t>
      </w:r>
      <w:r w:rsidR="00A55576">
        <w:t xml:space="preserve">OpenSCAD scripts. To clarify, these scripts </w:t>
      </w:r>
      <w:proofErr w:type="gramStart"/>
      <w:r w:rsidR="00A55576">
        <w:t xml:space="preserve">are </w:t>
      </w:r>
      <w:r w:rsidR="00A55576" w:rsidRPr="00A550D9">
        <w:rPr>
          <w:i/>
        </w:rPr>
        <w:t>not</w:t>
      </w:r>
      <w:r w:rsidR="00A55576">
        <w:t xml:space="preserve"> intended to be used</w:t>
      </w:r>
      <w:proofErr w:type="gramEnd"/>
      <w:r w:rsidR="00A55576">
        <w:t xml:space="preserve"> directly by end-users. </w:t>
      </w:r>
      <w:r w:rsidR="00C25287">
        <w:t xml:space="preserve">Rather, they are to provide the necessary backend functionality </w:t>
      </w:r>
      <w:r w:rsidR="00381441">
        <w:t xml:space="preserve">on top of which a </w:t>
      </w:r>
      <w:r w:rsidR="00C25287">
        <w:t xml:space="preserve">GUI frontend </w:t>
      </w:r>
      <w:r w:rsidR="008A2BEF">
        <w:t xml:space="preserve">can be built </w:t>
      </w:r>
      <w:r w:rsidR="00A84792">
        <w:t>for</w:t>
      </w:r>
      <w:r w:rsidR="008A2BEF">
        <w:t xml:space="preserve"> </w:t>
      </w:r>
      <w:r w:rsidR="00A84792">
        <w:t>automatic synthesis of</w:t>
      </w:r>
      <w:r w:rsidR="008A2BEF">
        <w:t xml:space="preserve"> </w:t>
      </w:r>
      <w:r w:rsidR="00A84792">
        <w:t xml:space="preserve">movable </w:t>
      </w:r>
      <w:r w:rsidR="008A2BEF">
        <w:t xml:space="preserve">tactile pictures. </w:t>
      </w:r>
      <w:r w:rsidR="003A33F7">
        <w:t xml:space="preserve">For instance, a user may go through a dialog window to choose an effect, a moving primitive, and a tactile model. Then, </w:t>
      </w:r>
      <w:r w:rsidR="005C1618">
        <w:t xml:space="preserve">in the background, </w:t>
      </w:r>
      <w:r w:rsidR="003A33F7">
        <w:t xml:space="preserve">these inputs </w:t>
      </w:r>
      <w:r w:rsidR="005C1618">
        <w:t xml:space="preserve">would be used to invoke the </w:t>
      </w:r>
      <w:r w:rsidR="005C1618">
        <w:rPr>
          <w:i/>
        </w:rPr>
        <w:t xml:space="preserve">appear_effect </w:t>
      </w:r>
      <w:r w:rsidR="005C1618">
        <w:t xml:space="preserve">function to generate a model. This model is then displayed to the user for review. </w:t>
      </w:r>
      <w:commentRangeStart w:id="24"/>
      <w:r w:rsidR="005C1618">
        <w:t xml:space="preserve">The user may </w:t>
      </w:r>
      <w:r w:rsidR="00746C02">
        <w:t>find that</w:t>
      </w:r>
      <w:r w:rsidR="005C1618">
        <w:t xml:space="preserve"> the thickness of the model ought to be increased</w:t>
      </w:r>
      <w:commentRangeEnd w:id="24"/>
      <w:r w:rsidR="008E3044">
        <w:rPr>
          <w:rStyle w:val="CommentReference"/>
        </w:rPr>
        <w:commentReference w:id="24"/>
      </w:r>
      <w:r w:rsidR="005C1618">
        <w:t>. She drag</w:t>
      </w:r>
      <w:r w:rsidR="0060482B">
        <w:t>s</w:t>
      </w:r>
      <w:r w:rsidR="005C1618">
        <w:t xml:space="preserve"> the thickness slider up and hit</w:t>
      </w:r>
      <w:r w:rsidR="002F2484">
        <w:t>s</w:t>
      </w:r>
      <w:r w:rsidR="005C1618">
        <w:t xml:space="preserve"> the “Regenerate” button. The </w:t>
      </w:r>
      <w:r w:rsidR="005C1618">
        <w:rPr>
          <w:i/>
        </w:rPr>
        <w:t xml:space="preserve">appear_effect </w:t>
      </w:r>
      <w:r w:rsidR="005C1618">
        <w:t xml:space="preserve">function is invoked again, but with a </w:t>
      </w:r>
      <w:r w:rsidR="00D06665">
        <w:t>larger</w:t>
      </w:r>
      <w:r w:rsidR="005C1618">
        <w:t xml:space="preserve"> value for the thickness parameter. </w:t>
      </w:r>
      <w:r w:rsidR="00505441">
        <w:t>A new model</w:t>
      </w:r>
      <w:r w:rsidR="00B51371">
        <w:t xml:space="preserve"> is generated and displayed to the user. </w:t>
      </w:r>
      <w:r w:rsidR="00101E93">
        <w:t>She can continue to revise the model until she is satisfied.</w:t>
      </w:r>
      <w:r w:rsidR="00505441">
        <w:t xml:space="preserve"> Note that t</w:t>
      </w:r>
      <w:r w:rsidR="00AA44E8">
        <w:t xml:space="preserve">he exact design of the front-end GUI is not the focus of this paper. We offer a sketch </w:t>
      </w:r>
      <w:r w:rsidR="009458FD">
        <w:t xml:space="preserve">only </w:t>
      </w:r>
      <w:r w:rsidR="00AA44E8">
        <w:t>as proo</w:t>
      </w:r>
      <w:r w:rsidR="009458FD">
        <w:t xml:space="preserve">f-of-concept. The </w:t>
      </w:r>
      <w:r w:rsidR="0030324C">
        <w:t xml:space="preserve">main </w:t>
      </w:r>
      <w:r w:rsidR="009458FD">
        <w:t xml:space="preserve">focus of this paper is on </w:t>
      </w:r>
      <w:r w:rsidR="0030324C">
        <w:t xml:space="preserve">the </w:t>
      </w:r>
      <w:r w:rsidR="00363C1C">
        <w:t xml:space="preserve">underlying </w:t>
      </w:r>
      <w:r w:rsidR="009458FD">
        <w:t>parametric 3D</w:t>
      </w:r>
      <w:r w:rsidR="00D801AC">
        <w:t xml:space="preserve"> component</w:t>
      </w:r>
      <w:r w:rsidR="009458FD">
        <w:t xml:space="preserve"> models </w:t>
      </w:r>
      <w:r w:rsidR="00363C1C">
        <w:t xml:space="preserve">to enable automatic synthesis </w:t>
      </w:r>
      <w:r w:rsidR="0052100D">
        <w:t>of movable tactile pictures</w:t>
      </w:r>
      <w:r w:rsidR="00363C1C">
        <w:t>.</w:t>
      </w:r>
    </w:p>
    <w:p w14:paraId="4CA70867" w14:textId="397F3A7D" w:rsidR="006B3F1F" w:rsidRDefault="00682545" w:rsidP="0096539C">
      <w:pPr>
        <w:pStyle w:val="Heading1"/>
      </w:pPr>
      <w:r>
        <w:rPr>
          <w:noProof/>
        </w:rPr>
        <w:t xml:space="preserve">EVALUATION </w:t>
      </w:r>
    </w:p>
    <w:p w14:paraId="2F451E3D" w14:textId="1CF43B46" w:rsidR="00DC3BB0" w:rsidRDefault="00BE2FA4" w:rsidP="0096539C">
      <w:pPr>
        <w:pStyle w:val="Heading2"/>
      </w:pPr>
      <w:r>
        <w:t>Dear Zoo</w:t>
      </w:r>
    </w:p>
    <w:p w14:paraId="048C6493" w14:textId="13781EBF" w:rsidR="00117626" w:rsidRPr="00951AF8" w:rsidRDefault="00205FB5" w:rsidP="0004365B">
      <w:pPr>
        <w:sectPr w:rsidR="00117626" w:rsidRPr="00951AF8" w:rsidSect="00DE1746">
          <w:headerReference w:type="even" r:id="rId64"/>
          <w:type w:val="continuous"/>
          <w:pgSz w:w="12240" w:h="15840" w:code="1"/>
          <w:pgMar w:top="1224" w:right="1080" w:bottom="1440" w:left="1080" w:header="720" w:footer="720" w:gutter="0"/>
          <w:cols w:num="2" w:space="432"/>
        </w:sectPr>
      </w:pPr>
      <w:r w:rsidRPr="00205FB5">
        <w:t xml:space="preserve">We </w:t>
      </w:r>
      <w:r w:rsidR="00DC3BB0">
        <w:t>evaluated our approach by transcribing</w:t>
      </w:r>
      <w:r w:rsidR="004C2EEE">
        <w:t xml:space="preserve"> </w:t>
      </w:r>
      <w:r w:rsidR="00DC3BB0">
        <w:t xml:space="preserve">all the pages of the book, </w:t>
      </w:r>
      <w:r w:rsidRPr="004C2EEE">
        <w:rPr>
          <w:i/>
        </w:rPr>
        <w:t>Dear Zoo</w:t>
      </w:r>
      <w:r w:rsidR="00DC3BB0">
        <w:t xml:space="preserve">, into </w:t>
      </w:r>
      <w:r w:rsidR="004C2EEE">
        <w:t>movable tactile pictures</w:t>
      </w:r>
      <w:r w:rsidR="00DC3BB0">
        <w:t xml:space="preserve">. </w:t>
      </w:r>
      <w:r w:rsidR="0025704C">
        <w:t xml:space="preserve">This was a book </w:t>
      </w:r>
      <w:r w:rsidR="00DE23BB">
        <w:t xml:space="preserve">chosen by </w:t>
      </w:r>
      <w:r w:rsidR="0025704C">
        <w:t xml:space="preserve">our </w:t>
      </w:r>
      <w:r w:rsidR="00DE23BB">
        <w:t xml:space="preserve">workshop </w:t>
      </w:r>
      <w:r w:rsidR="0025704C">
        <w:t xml:space="preserve">participants </w:t>
      </w:r>
      <w:r w:rsidR="00DE23BB">
        <w:t xml:space="preserve">during our formative studies. </w:t>
      </w:r>
      <w:r w:rsidRPr="00205FB5">
        <w:t xml:space="preserve">The </w:t>
      </w:r>
      <w:r w:rsidR="00F900D5">
        <w:t>story</w:t>
      </w:r>
      <w:r w:rsidRPr="00205FB5">
        <w:t xml:space="preserve"> is </w:t>
      </w:r>
      <w:r w:rsidR="00634551">
        <w:t xml:space="preserve">about </w:t>
      </w:r>
      <w:r w:rsidRPr="00205FB5">
        <w:t>animal</w:t>
      </w:r>
      <w:r w:rsidR="00634551">
        <w:t>s</w:t>
      </w:r>
      <w:r w:rsidRPr="00205FB5">
        <w:t xml:space="preserve"> children can </w:t>
      </w:r>
      <w:r w:rsidR="00634551">
        <w:t xml:space="preserve">typically </w:t>
      </w:r>
      <w:r w:rsidRPr="00205FB5">
        <w:t xml:space="preserve">see </w:t>
      </w:r>
      <w:r w:rsidR="00634551">
        <w:t xml:space="preserve">in a zoo and fences in front of each animal for children to “open” </w:t>
      </w:r>
      <w:r w:rsidR="008179EA">
        <w:t xml:space="preserve">the fence </w:t>
      </w:r>
      <w:r w:rsidR="00634551">
        <w:t>and “discover” the animal</w:t>
      </w:r>
      <w:r w:rsidR="00973BD4">
        <w:t xml:space="preserve">. This book serves as a good test bed for the model synthesis function we developed. </w:t>
      </w:r>
      <w:r w:rsidR="00973BD4" w:rsidRPr="004C2EEE">
        <w:t xml:space="preserve">Figure 5 shows </w:t>
      </w:r>
      <w:r w:rsidR="00137A3B">
        <w:t xml:space="preserve">the models generated by our OpenSCAD program for eight of the pages in the book. </w:t>
      </w:r>
      <w:r w:rsidR="007C422A">
        <w:t>These pages</w:t>
      </w:r>
      <w:r w:rsidR="00F45606">
        <w:t xml:space="preserve"> share a common moving primitive (i.e., hinge) and effect template (i.e., appear)</w:t>
      </w:r>
      <w:r w:rsidR="00AA4FC1">
        <w:t>. B</w:t>
      </w:r>
      <w:r w:rsidR="00F45606">
        <w:t xml:space="preserve">ut </w:t>
      </w:r>
      <w:r w:rsidR="00AA4FC1">
        <w:t xml:space="preserve">they </w:t>
      </w:r>
      <w:r w:rsidR="00F45606">
        <w:t>vary in the object model</w:t>
      </w:r>
      <w:r w:rsidR="000C3336">
        <w:t xml:space="preserve"> (e.g., elephant, horse)</w:t>
      </w:r>
      <w:r w:rsidR="00F45606">
        <w:t xml:space="preserve"> that populates the template. </w:t>
      </w:r>
      <w:r w:rsidR="003A6F14">
        <w:t xml:space="preserve">Also, each page is further customized differently </w:t>
      </w:r>
      <w:r w:rsidR="0092777A">
        <w:t>in terms of the orientation of the hinge (horizontal vs. vertical)</w:t>
      </w:r>
      <w:r w:rsidR="00C11DAA">
        <w:t xml:space="preserve">, coverage (half vs. full), and configuration (one-side vs. split). </w:t>
      </w:r>
      <w:r w:rsidR="00CD7109">
        <w:t xml:space="preserve">The animal objects were imported from Thingiverse. </w:t>
      </w:r>
      <w:r w:rsidR="00762E1A">
        <w:t xml:space="preserve">This example demonstrates </w:t>
      </w:r>
      <w:r w:rsidR="006708FB">
        <w:t xml:space="preserve">that </w:t>
      </w:r>
      <w:r w:rsidR="00762E1A">
        <w:t xml:space="preserve">the tactile components </w:t>
      </w:r>
      <w:r w:rsidR="006708FB">
        <w:t xml:space="preserve">we have created can </w:t>
      </w:r>
      <w:r w:rsidR="001C2F43">
        <w:t xml:space="preserve">indeed </w:t>
      </w:r>
      <w:r w:rsidR="006708FB">
        <w:t xml:space="preserve">be reused and applied to </w:t>
      </w:r>
      <w:r w:rsidR="003970D2">
        <w:t xml:space="preserve">synthesize </w:t>
      </w:r>
      <w:r w:rsidR="001C2F43">
        <w:t>a wide range of</w:t>
      </w:r>
      <w:r w:rsidR="006708FB">
        <w:t xml:space="preserve"> movable pictures.</w:t>
      </w:r>
    </w:p>
    <w:p w14:paraId="65CA6B27" w14:textId="77777777" w:rsidR="006B3F1F" w:rsidRDefault="006B3F1F">
      <w:pPr>
        <w:pStyle w:val="References"/>
        <w:ind w:left="0" w:firstLine="0"/>
        <w:sectPr w:rsidR="006B3F1F" w:rsidSect="00DE1746">
          <w:type w:val="continuous"/>
          <w:pgSz w:w="12240" w:h="15840" w:code="1"/>
          <w:pgMar w:top="1224" w:right="1080" w:bottom="1440" w:left="1080" w:header="720" w:footer="720" w:gutter="0"/>
          <w:cols w:num="2" w:space="432"/>
        </w:sectPr>
      </w:pPr>
    </w:p>
    <w:p w14:paraId="217D9967" w14:textId="77777777" w:rsidR="006B3F1F" w:rsidRDefault="006B3F1F" w:rsidP="00E06736">
      <w:pPr>
        <w:rPr>
          <w:rFonts w:ascii="Helvetica" w:hAnsi="Helvetica"/>
          <w:b/>
          <w:sz w:val="24"/>
        </w:rPr>
      </w:pPr>
    </w:p>
    <w:sectPr w:rsidR="006B3F1F" w:rsidSect="00DE1746">
      <w:type w:val="continuous"/>
      <w:pgSz w:w="12240" w:h="15840" w:code="1"/>
      <w:pgMar w:top="1224" w:right="1080" w:bottom="1440" w:left="108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Jeeeun kim" w:date="2014-09-09T14:32:00Z" w:initials="Jk">
    <w:p w14:paraId="337B9766" w14:textId="2C74CBAE" w:rsidR="00DF21DC" w:rsidRDefault="00DF21DC">
      <w:pPr>
        <w:pStyle w:val="CommentText"/>
      </w:pPr>
      <w:r>
        <w:rPr>
          <w:rStyle w:val="CommentReference"/>
        </w:rPr>
        <w:annotationRef/>
      </w:r>
      <w:r>
        <w:t>Problem set: difficulties in 3D printing</w:t>
      </w:r>
      <w:bookmarkStart w:id="1" w:name="_GoBack"/>
      <w:bookmarkEnd w:id="1"/>
    </w:p>
  </w:comment>
  <w:comment w:id="2" w:author="Shaun Kane" w:date="2014-09-08T23:59:00Z" w:initials="SK">
    <w:p w14:paraId="61D79AB5" w14:textId="50E3067D" w:rsidR="00DF21DC" w:rsidRDefault="00DF21DC">
      <w:pPr>
        <w:pStyle w:val="CommentText"/>
      </w:pPr>
      <w:r>
        <w:rPr>
          <w:rStyle w:val="CommentReference"/>
        </w:rPr>
        <w:annotationRef/>
      </w:r>
      <w:r>
        <w:t>I think the paper should probably start with something about the importance of picture books and tactile books in general</w:t>
      </w:r>
    </w:p>
  </w:comment>
  <w:comment w:id="3" w:author="Shaun Kane" w:date="2014-09-08T23:58:00Z" w:initials="SK">
    <w:p w14:paraId="754BF0C0" w14:textId="371954D1" w:rsidR="00DF21DC" w:rsidRDefault="00DF21DC">
      <w:pPr>
        <w:pStyle w:val="CommentText"/>
      </w:pPr>
      <w:r>
        <w:rPr>
          <w:rStyle w:val="CommentReference"/>
        </w:rPr>
        <w:annotationRef/>
      </w:r>
      <w:r>
        <w:t>I always knew these as “pop up books”</w:t>
      </w:r>
    </w:p>
  </w:comment>
  <w:comment w:id="6" w:author="Shaun Kane" w:date="2014-09-09T00:00:00Z" w:initials="SK">
    <w:p w14:paraId="307CC174" w14:textId="1A162CC0" w:rsidR="00DF21DC" w:rsidRDefault="00DF21DC">
      <w:pPr>
        <w:pStyle w:val="CommentText"/>
      </w:pPr>
      <w:r>
        <w:rPr>
          <w:rStyle w:val="CommentReference"/>
        </w:rPr>
        <w:annotationRef/>
      </w:r>
      <w:r>
        <w:t>I think this figure should really show a moving object if possible</w:t>
      </w:r>
    </w:p>
  </w:comment>
  <w:comment w:id="7" w:author="Shaun Kane" w:date="2014-09-09T00:00:00Z" w:initials="SK">
    <w:p w14:paraId="5FBF86FB" w14:textId="09CA0488" w:rsidR="00DF21DC" w:rsidRDefault="00DF21DC">
      <w:pPr>
        <w:pStyle w:val="CommentText"/>
      </w:pPr>
      <w:r>
        <w:rPr>
          <w:rStyle w:val="CommentReference"/>
        </w:rPr>
        <w:annotationRef/>
      </w:r>
      <w:r>
        <w:t>Why might it be different?</w:t>
      </w:r>
    </w:p>
  </w:comment>
  <w:comment w:id="8" w:author="Shaun Kane" w:date="2014-09-09T00:01:00Z" w:initials="SK">
    <w:p w14:paraId="261C7F85" w14:textId="44637FC4" w:rsidR="00DF21DC" w:rsidRDefault="00DF21DC">
      <w:pPr>
        <w:pStyle w:val="CommentText"/>
      </w:pPr>
      <w:r>
        <w:rPr>
          <w:rStyle w:val="CommentReference"/>
        </w:rPr>
        <w:annotationRef/>
      </w:r>
      <w:r>
        <w:t>Maybe call this “Quality of Experience” or something similar?  Since the visual effects only apply in the traditional version</w:t>
      </w:r>
    </w:p>
  </w:comment>
  <w:comment w:id="9" w:author="Shaun Kane" w:date="2014-09-09T00:01:00Z" w:initials="SK">
    <w:p w14:paraId="38294D5B" w14:textId="618BFFC1" w:rsidR="00DF21DC" w:rsidRDefault="00DF21DC">
      <w:pPr>
        <w:pStyle w:val="CommentText"/>
      </w:pPr>
      <w:r>
        <w:rPr>
          <w:rStyle w:val="CommentReference"/>
        </w:rPr>
        <w:annotationRef/>
      </w:r>
      <w:r>
        <w:t>These titles are a little strange; I thought “synthesis” would be about the child’s experience (since the previous bullet was). You might just remove the titles and keep the questions?</w:t>
      </w:r>
    </w:p>
  </w:comment>
  <w:comment w:id="10" w:author="Shaun Kane" w:date="2014-09-09T00:02:00Z" w:initials="SK">
    <w:p w14:paraId="52DF7CBC" w14:textId="0DD728DE" w:rsidR="00DF21DC" w:rsidRDefault="00DF21DC">
      <w:pPr>
        <w:pStyle w:val="CommentText"/>
      </w:pPr>
      <w:r>
        <w:rPr>
          <w:rStyle w:val="CommentReference"/>
        </w:rPr>
        <w:annotationRef/>
      </w:r>
      <w:r>
        <w:t xml:space="preserve">You need a related work section here obviously </w:t>
      </w:r>
      <w:r>
        <w:sym w:font="Wingdings" w:char="F04A"/>
      </w:r>
    </w:p>
  </w:comment>
  <w:comment w:id="12" w:author="Shaun Kane" w:date="2014-09-09T00:03:00Z" w:initials="SK">
    <w:p w14:paraId="571D7039" w14:textId="77777777" w:rsidR="00DF21DC" w:rsidRDefault="00DF21DC">
      <w:pPr>
        <w:pStyle w:val="CommentText"/>
      </w:pPr>
      <w:r>
        <w:rPr>
          <w:rStyle w:val="CommentReference"/>
        </w:rPr>
        <w:annotationRef/>
      </w:r>
      <w:r>
        <w:t>Needs some follow up about what you learned from these sessions.</w:t>
      </w:r>
    </w:p>
    <w:p w14:paraId="51C28290" w14:textId="77777777" w:rsidR="00DF21DC" w:rsidRDefault="00DF21DC">
      <w:pPr>
        <w:pStyle w:val="CommentText"/>
      </w:pPr>
    </w:p>
    <w:p w14:paraId="5247C769" w14:textId="5ED3D83B" w:rsidR="00DF21DC" w:rsidRDefault="00DF21DC">
      <w:pPr>
        <w:pStyle w:val="CommentText"/>
      </w:pPr>
      <w:r>
        <w:t>Maybe a section on challenges, and/or strategies used?</w:t>
      </w:r>
    </w:p>
  </w:comment>
  <w:comment w:id="13" w:author="Shaun Kane" w:date="2014-09-09T00:04:00Z" w:initials="SK">
    <w:p w14:paraId="001B44DA" w14:textId="0F854D17" w:rsidR="00DF21DC" w:rsidRDefault="00DF21DC">
      <w:pPr>
        <w:pStyle w:val="CommentText"/>
      </w:pPr>
      <w:r>
        <w:rPr>
          <w:rStyle w:val="CommentReference"/>
        </w:rPr>
        <w:annotationRef/>
      </w:r>
      <w:r>
        <w:t>It would be helpful to elaborate on the “design language” of these books somewhere</w:t>
      </w:r>
    </w:p>
  </w:comment>
  <w:comment w:id="14" w:author="Shaun Kane" w:date="2014-09-09T00:04:00Z" w:initials="SK">
    <w:p w14:paraId="52CAC991" w14:textId="4615F554" w:rsidR="00DF21DC" w:rsidRDefault="00DF21DC">
      <w:pPr>
        <w:pStyle w:val="CommentText"/>
      </w:pPr>
      <w:r>
        <w:rPr>
          <w:rStyle w:val="CommentReference"/>
        </w:rPr>
        <w:annotationRef/>
      </w:r>
      <w:r>
        <w:t>I’m a little confused about what this section is about. This is a proposed process? This software doesn’t exist yet, right?</w:t>
      </w:r>
    </w:p>
  </w:comment>
  <w:comment w:id="15" w:author="Shaun Kane" w:date="2014-09-09T00:05:00Z" w:initials="SK">
    <w:p w14:paraId="5371806A" w14:textId="6BC54271" w:rsidR="00DF21DC" w:rsidRDefault="00DF21DC">
      <w:pPr>
        <w:pStyle w:val="CommentText"/>
      </w:pPr>
      <w:r>
        <w:rPr>
          <w:rStyle w:val="CommentReference"/>
        </w:rPr>
        <w:annotationRef/>
      </w:r>
      <w:r>
        <w:t>So what did you learn in developing this?</w:t>
      </w:r>
    </w:p>
  </w:comment>
  <w:comment w:id="16" w:author="Shaun Kane" w:date="2014-09-09T00:06:00Z" w:initials="SK">
    <w:p w14:paraId="0992E942" w14:textId="79AB0FED" w:rsidR="00DF21DC" w:rsidRDefault="00DF21DC">
      <w:pPr>
        <w:pStyle w:val="CommentText"/>
      </w:pPr>
      <w:r>
        <w:rPr>
          <w:rStyle w:val="CommentReference"/>
        </w:rPr>
        <w:annotationRef/>
      </w:r>
      <w:r>
        <w:t>Of course, the difference between the visual version and the tactile version is that in the tactile version the part under the flap is not flat – doesn’t that affect the design?</w:t>
      </w:r>
    </w:p>
  </w:comment>
  <w:comment w:id="17" w:author="Shaun Kane" w:date="2014-09-09T00:07:00Z" w:initials="SK">
    <w:p w14:paraId="632D0937" w14:textId="530FA418" w:rsidR="00DF21DC" w:rsidRDefault="00DF21DC">
      <w:pPr>
        <w:pStyle w:val="CommentText"/>
      </w:pPr>
      <w:r>
        <w:rPr>
          <w:rStyle w:val="CommentReference"/>
        </w:rPr>
        <w:annotationRef/>
      </w:r>
      <w:r>
        <w:t>This sounds like an appearance effect…</w:t>
      </w:r>
    </w:p>
  </w:comment>
  <w:comment w:id="18" w:author="Shaun Kane" w:date="2014-09-09T00:09:00Z" w:initials="SK">
    <w:p w14:paraId="1A16FE9E" w14:textId="56669C1D" w:rsidR="00DF21DC" w:rsidRDefault="00DF21DC">
      <w:pPr>
        <w:pStyle w:val="CommentText"/>
      </w:pPr>
      <w:r>
        <w:rPr>
          <w:rStyle w:val="CommentReference"/>
        </w:rPr>
        <w:annotationRef/>
      </w:r>
      <w:r>
        <w:t>I’m a little confused on what this actually is. It might help to describe what work is required to use this template</w:t>
      </w:r>
    </w:p>
  </w:comment>
  <w:comment w:id="20" w:author="Shaun Kane" w:date="2014-09-09T00:11:00Z" w:initials="SK">
    <w:p w14:paraId="5B808FE3" w14:textId="5C978D8B" w:rsidR="00DF21DC" w:rsidRDefault="00DF21DC">
      <w:pPr>
        <w:pStyle w:val="CommentText"/>
      </w:pPr>
      <w:r>
        <w:rPr>
          <w:rStyle w:val="CommentReference"/>
        </w:rPr>
        <w:annotationRef/>
      </w:r>
      <w:r>
        <w:t>The other sections above talk about how your templates could help designers, but this one doesn’t…</w:t>
      </w:r>
    </w:p>
  </w:comment>
  <w:comment w:id="22" w:author="Shaun Kane" w:date="2014-09-09T00:12:00Z" w:initials="SK">
    <w:p w14:paraId="535D82D4" w14:textId="0F8D1CC3" w:rsidR="00DF21DC" w:rsidRDefault="00DF21DC">
      <w:pPr>
        <w:pStyle w:val="CommentText"/>
      </w:pPr>
      <w:r>
        <w:rPr>
          <w:rStyle w:val="CommentReference"/>
        </w:rPr>
        <w:annotationRef/>
      </w:r>
      <w:r>
        <w:t>But they still need to model the parts, right?</w:t>
      </w:r>
    </w:p>
  </w:comment>
  <w:comment w:id="24" w:author="Shaun Kane" w:date="2014-09-09T00:13:00Z" w:initials="SK">
    <w:p w14:paraId="0AE9BBB2" w14:textId="2D9E28FB" w:rsidR="00DF21DC" w:rsidRDefault="00DF21DC">
      <w:pPr>
        <w:pStyle w:val="CommentText"/>
      </w:pPr>
      <w:r>
        <w:rPr>
          <w:rStyle w:val="CommentReference"/>
        </w:rPr>
        <w:annotationRef/>
      </w:r>
      <w:r>
        <w:t>Explain this in more detail. Maybe you can have a figure of the workflow?</w:t>
      </w:r>
    </w:p>
  </w:comment>
</w:comment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77B2F3" w14:textId="77777777" w:rsidR="00DF21DC" w:rsidRDefault="00DF21DC">
      <w:r>
        <w:separator/>
      </w:r>
    </w:p>
  </w:endnote>
  <w:endnote w:type="continuationSeparator" w:id="0">
    <w:p w14:paraId="496E5DD9" w14:textId="77777777" w:rsidR="00DF21DC" w:rsidRDefault="00DF21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C0F88A" w14:textId="77777777" w:rsidR="00DF21DC" w:rsidRDefault="00DF21DC">
      <w:r>
        <w:separator/>
      </w:r>
    </w:p>
  </w:footnote>
  <w:footnote w:type="continuationSeparator" w:id="0">
    <w:p w14:paraId="346BB26F" w14:textId="77777777" w:rsidR="00DF21DC" w:rsidRDefault="00DF21D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DC2EDB0" w14:textId="77777777" w:rsidR="00DF21DC" w:rsidRDefault="00DF21DC" w:rsidP="006B3F1F">
    <w:pPr>
      <w:pStyle w:val="Header"/>
      <w:tabs>
        <w:tab w:val="clear" w:pos="4320"/>
        <w:tab w:val="clear" w:pos="8640"/>
        <w:tab w:val="left" w:pos="2660"/>
      </w:tabs>
      <w:jc w:val="left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9C1A1672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5F2EDC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>
    <w:nsid w:val="FFFFFF7D"/>
    <w:multiLevelType w:val="singleLevel"/>
    <w:tmpl w:val="255A5C2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>
    <w:nsid w:val="FFFFFF7E"/>
    <w:multiLevelType w:val="singleLevel"/>
    <w:tmpl w:val="AF0C14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>
    <w:nsid w:val="FFFFFF7F"/>
    <w:multiLevelType w:val="singleLevel"/>
    <w:tmpl w:val="795EB0FE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>
    <w:nsid w:val="FFFFFF80"/>
    <w:multiLevelType w:val="singleLevel"/>
    <w:tmpl w:val="843EB82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Times New Roman" w:hAnsi="Symbol" w:hint="default"/>
      </w:rPr>
    </w:lvl>
  </w:abstractNum>
  <w:abstractNum w:abstractNumId="6">
    <w:nsid w:val="FFFFFF81"/>
    <w:multiLevelType w:val="singleLevel"/>
    <w:tmpl w:val="BA480184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Times New Roman" w:hAnsi="Symbol" w:hint="default"/>
      </w:rPr>
    </w:lvl>
  </w:abstractNum>
  <w:abstractNum w:abstractNumId="7">
    <w:nsid w:val="FFFFFF82"/>
    <w:multiLevelType w:val="singleLevel"/>
    <w:tmpl w:val="9B1C178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Times New Roman" w:hAnsi="Symbol" w:hint="default"/>
      </w:rPr>
    </w:lvl>
  </w:abstractNum>
  <w:abstractNum w:abstractNumId="8">
    <w:nsid w:val="FFFFFF83"/>
    <w:multiLevelType w:val="singleLevel"/>
    <w:tmpl w:val="536E19F6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</w:abstractNum>
  <w:abstractNum w:abstractNumId="9">
    <w:nsid w:val="FFFFFF88"/>
    <w:multiLevelType w:val="singleLevel"/>
    <w:tmpl w:val="66E00E2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A836A8A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eastAsia="Times New Roman" w:hAnsi="Symbol" w:hint="default"/>
      </w:rPr>
    </w:lvl>
  </w:abstractNum>
  <w:abstractNum w:abstractNumId="11">
    <w:nsid w:val="FFFFFFFB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2">
    <w:nsid w:val="FFFFFFFE"/>
    <w:multiLevelType w:val="singleLevel"/>
    <w:tmpl w:val="5CA6E12C"/>
    <w:lvl w:ilvl="0">
      <w:numFmt w:val="decimal"/>
      <w:lvlText w:val="*"/>
      <w:lvlJc w:val="left"/>
    </w:lvl>
  </w:abstractNum>
  <w:abstractNum w:abstractNumId="13">
    <w:nsid w:val="04AF5036"/>
    <w:multiLevelType w:val="hybridMultilevel"/>
    <w:tmpl w:val="E53CCA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06686EE4"/>
    <w:multiLevelType w:val="multilevel"/>
    <w:tmpl w:val="97181DC6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eastAsia="Times New Roman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eastAsia="Times New Roman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198D75A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16">
    <w:nsid w:val="2AB17545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17">
    <w:nsid w:val="304329F6"/>
    <w:multiLevelType w:val="hybridMultilevel"/>
    <w:tmpl w:val="DE2E15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330F08CD"/>
    <w:multiLevelType w:val="multilevel"/>
    <w:tmpl w:val="DDEE8D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9">
    <w:nsid w:val="35D86026"/>
    <w:multiLevelType w:val="hybridMultilevel"/>
    <w:tmpl w:val="C240A71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4229611F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1">
    <w:nsid w:val="4AAC6963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2">
    <w:nsid w:val="5289287D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3">
    <w:nsid w:val="5730145C"/>
    <w:multiLevelType w:val="hybridMultilevel"/>
    <w:tmpl w:val="66B6C2F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>
    <w:nsid w:val="58AD353F"/>
    <w:multiLevelType w:val="hybridMultilevel"/>
    <w:tmpl w:val="066CB9EA"/>
    <w:lvl w:ilvl="0" w:tplc="61E61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58D51CC0"/>
    <w:multiLevelType w:val="singleLevel"/>
    <w:tmpl w:val="DDEE8D5E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6">
    <w:nsid w:val="5A0A036E"/>
    <w:multiLevelType w:val="singleLevel"/>
    <w:tmpl w:val="61E616DA"/>
    <w:lvl w:ilvl="0">
      <w:start w:val="1"/>
      <w:numFmt w:val="decimal"/>
      <w:lvlText w:val="%1."/>
      <w:legacy w:legacy="1" w:legacySpace="0" w:legacyIndent="144"/>
      <w:lvlJc w:val="left"/>
      <w:pPr>
        <w:ind w:left="144" w:hanging="144"/>
      </w:pPr>
    </w:lvl>
  </w:abstractNum>
  <w:abstractNum w:abstractNumId="27">
    <w:nsid w:val="68DE613E"/>
    <w:multiLevelType w:val="hybridMultilevel"/>
    <w:tmpl w:val="9988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2087E92"/>
    <w:multiLevelType w:val="hybridMultilevel"/>
    <w:tmpl w:val="EB94548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7AA90541"/>
    <w:multiLevelType w:val="hybridMultilevel"/>
    <w:tmpl w:val="5F883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10"/>
  </w:num>
  <w:num w:numId="12">
    <w:abstractNumId w:val="8"/>
  </w:num>
  <w:num w:numId="13">
    <w:abstractNumId w:val="7"/>
  </w:num>
  <w:num w:numId="14">
    <w:abstractNumId w:val="6"/>
  </w:num>
  <w:num w:numId="15">
    <w:abstractNumId w:val="5"/>
  </w:num>
  <w:num w:numId="16">
    <w:abstractNumId w:val="9"/>
  </w:num>
  <w:num w:numId="17">
    <w:abstractNumId w:val="4"/>
  </w:num>
  <w:num w:numId="18">
    <w:abstractNumId w:val="3"/>
  </w:num>
  <w:num w:numId="19">
    <w:abstractNumId w:val="2"/>
  </w:num>
  <w:num w:numId="20">
    <w:abstractNumId w:val="1"/>
  </w:num>
  <w:num w:numId="21">
    <w:abstractNumId w:val="12"/>
    <w:lvlOverride w:ilvl="0">
      <w:lvl w:ilvl="0">
        <w:start w:val="1"/>
        <w:numFmt w:val="bullet"/>
        <w:lvlText w:val=""/>
        <w:legacy w:legacy="1" w:legacySpace="0" w:legacyIndent="360"/>
        <w:lvlJc w:val="left"/>
        <w:pPr>
          <w:ind w:left="360" w:hanging="360"/>
        </w:pPr>
        <w:rPr>
          <w:rFonts w:ascii="Symbol" w:eastAsia="Times New Roman" w:hAnsi="Symbol" w:hint="default"/>
        </w:rPr>
      </w:lvl>
    </w:lvlOverride>
  </w:num>
  <w:num w:numId="22">
    <w:abstractNumId w:val="26"/>
  </w:num>
  <w:num w:numId="23">
    <w:abstractNumId w:val="18"/>
  </w:num>
  <w:num w:numId="24">
    <w:abstractNumId w:val="11"/>
  </w:num>
  <w:num w:numId="25">
    <w:abstractNumId w:val="20"/>
  </w:num>
  <w:num w:numId="26">
    <w:abstractNumId w:val="16"/>
  </w:num>
  <w:num w:numId="27">
    <w:abstractNumId w:val="21"/>
  </w:num>
  <w:num w:numId="28">
    <w:abstractNumId w:val="22"/>
  </w:num>
  <w:num w:numId="29">
    <w:abstractNumId w:val="15"/>
  </w:num>
  <w:num w:numId="30">
    <w:abstractNumId w:val="25"/>
  </w:num>
  <w:num w:numId="31">
    <w:abstractNumId w:val="14"/>
  </w:num>
  <w:num w:numId="32">
    <w:abstractNumId w:val="29"/>
  </w:num>
  <w:num w:numId="33">
    <w:abstractNumId w:val="0"/>
  </w:num>
  <w:num w:numId="34">
    <w:abstractNumId w:val="24"/>
  </w:num>
  <w:num w:numId="35">
    <w:abstractNumId w:val="28"/>
  </w:num>
  <w:num w:numId="36">
    <w:abstractNumId w:val="19"/>
  </w:num>
  <w:num w:numId="37">
    <w:abstractNumId w:val="13"/>
  </w:num>
  <w:num w:numId="38">
    <w:abstractNumId w:val="27"/>
  </w:num>
  <w:num w:numId="39">
    <w:abstractNumId w:val="23"/>
  </w:num>
  <w:num w:numId="40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embedSystemFonts/>
  <w:proofState w:spelling="clean" w:grammar="clean"/>
  <w:trackRevisions/>
  <w:defaultTabStop w:val="720"/>
  <w:doNotHyphenateCaps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HIPaperNum" w:val="400"/>
  </w:docVars>
  <w:rsids>
    <w:rsidRoot w:val="004F7602"/>
    <w:rsid w:val="00000029"/>
    <w:rsid w:val="0000040C"/>
    <w:rsid w:val="000004AE"/>
    <w:rsid w:val="000006C3"/>
    <w:rsid w:val="00010295"/>
    <w:rsid w:val="00012A16"/>
    <w:rsid w:val="00014DE3"/>
    <w:rsid w:val="0001659E"/>
    <w:rsid w:val="0002058D"/>
    <w:rsid w:val="0002094E"/>
    <w:rsid w:val="000244CF"/>
    <w:rsid w:val="0002527D"/>
    <w:rsid w:val="0002595E"/>
    <w:rsid w:val="00026E85"/>
    <w:rsid w:val="00031DA2"/>
    <w:rsid w:val="000333DE"/>
    <w:rsid w:val="0003450C"/>
    <w:rsid w:val="00034AE6"/>
    <w:rsid w:val="00034F27"/>
    <w:rsid w:val="000369E1"/>
    <w:rsid w:val="00040BB0"/>
    <w:rsid w:val="00041048"/>
    <w:rsid w:val="00041148"/>
    <w:rsid w:val="000413B2"/>
    <w:rsid w:val="0004161F"/>
    <w:rsid w:val="0004335A"/>
    <w:rsid w:val="000433F6"/>
    <w:rsid w:val="0004365B"/>
    <w:rsid w:val="00043FE1"/>
    <w:rsid w:val="00045936"/>
    <w:rsid w:val="00046B1A"/>
    <w:rsid w:val="0005016D"/>
    <w:rsid w:val="00053732"/>
    <w:rsid w:val="00055598"/>
    <w:rsid w:val="0006102F"/>
    <w:rsid w:val="00061CE4"/>
    <w:rsid w:val="00062387"/>
    <w:rsid w:val="00062E32"/>
    <w:rsid w:val="00064079"/>
    <w:rsid w:val="00064ACF"/>
    <w:rsid w:val="00065EE5"/>
    <w:rsid w:val="00067DDA"/>
    <w:rsid w:val="000728F3"/>
    <w:rsid w:val="00072B3A"/>
    <w:rsid w:val="00072F87"/>
    <w:rsid w:val="000734DA"/>
    <w:rsid w:val="00073974"/>
    <w:rsid w:val="000755A5"/>
    <w:rsid w:val="00076999"/>
    <w:rsid w:val="00077999"/>
    <w:rsid w:val="00082B57"/>
    <w:rsid w:val="000830E6"/>
    <w:rsid w:val="000844C2"/>
    <w:rsid w:val="000851D2"/>
    <w:rsid w:val="00090002"/>
    <w:rsid w:val="000907AD"/>
    <w:rsid w:val="000923AF"/>
    <w:rsid w:val="00092872"/>
    <w:rsid w:val="0009600B"/>
    <w:rsid w:val="00096081"/>
    <w:rsid w:val="000A1465"/>
    <w:rsid w:val="000A32D1"/>
    <w:rsid w:val="000A3852"/>
    <w:rsid w:val="000A760C"/>
    <w:rsid w:val="000B0268"/>
    <w:rsid w:val="000B1D1A"/>
    <w:rsid w:val="000B2799"/>
    <w:rsid w:val="000B3786"/>
    <w:rsid w:val="000B3B31"/>
    <w:rsid w:val="000B41FD"/>
    <w:rsid w:val="000B6A11"/>
    <w:rsid w:val="000B72DA"/>
    <w:rsid w:val="000C11C8"/>
    <w:rsid w:val="000C3336"/>
    <w:rsid w:val="000C4354"/>
    <w:rsid w:val="000C793A"/>
    <w:rsid w:val="000D035E"/>
    <w:rsid w:val="000D0C6C"/>
    <w:rsid w:val="000D56CC"/>
    <w:rsid w:val="000E0B85"/>
    <w:rsid w:val="000E25F6"/>
    <w:rsid w:val="000E4445"/>
    <w:rsid w:val="000E5328"/>
    <w:rsid w:val="00100BB5"/>
    <w:rsid w:val="001011DB"/>
    <w:rsid w:val="00101E93"/>
    <w:rsid w:val="0010210D"/>
    <w:rsid w:val="00102B12"/>
    <w:rsid w:val="001048E2"/>
    <w:rsid w:val="001055B9"/>
    <w:rsid w:val="001062F4"/>
    <w:rsid w:val="001105CA"/>
    <w:rsid w:val="00114F57"/>
    <w:rsid w:val="00116165"/>
    <w:rsid w:val="00116E08"/>
    <w:rsid w:val="00117626"/>
    <w:rsid w:val="0011771B"/>
    <w:rsid w:val="00122143"/>
    <w:rsid w:val="001224CA"/>
    <w:rsid w:val="001225BA"/>
    <w:rsid w:val="00123B67"/>
    <w:rsid w:val="00123CFD"/>
    <w:rsid w:val="00125320"/>
    <w:rsid w:val="00131CAF"/>
    <w:rsid w:val="00132D59"/>
    <w:rsid w:val="00133D86"/>
    <w:rsid w:val="00133F86"/>
    <w:rsid w:val="00134100"/>
    <w:rsid w:val="00134CAF"/>
    <w:rsid w:val="00136CE8"/>
    <w:rsid w:val="00137145"/>
    <w:rsid w:val="00137A3B"/>
    <w:rsid w:val="001415A9"/>
    <w:rsid w:val="00141D79"/>
    <w:rsid w:val="00141E8E"/>
    <w:rsid w:val="00142C16"/>
    <w:rsid w:val="00143269"/>
    <w:rsid w:val="0014327F"/>
    <w:rsid w:val="0014489D"/>
    <w:rsid w:val="00145358"/>
    <w:rsid w:val="001465AB"/>
    <w:rsid w:val="00147B00"/>
    <w:rsid w:val="00151F82"/>
    <w:rsid w:val="00151FAA"/>
    <w:rsid w:val="0016179C"/>
    <w:rsid w:val="00161911"/>
    <w:rsid w:val="00161C97"/>
    <w:rsid w:val="00161EF4"/>
    <w:rsid w:val="001640C7"/>
    <w:rsid w:val="0017110E"/>
    <w:rsid w:val="00172DE3"/>
    <w:rsid w:val="00173F3E"/>
    <w:rsid w:val="00174C45"/>
    <w:rsid w:val="00175D90"/>
    <w:rsid w:val="00175E1A"/>
    <w:rsid w:val="00180A05"/>
    <w:rsid w:val="00182331"/>
    <w:rsid w:val="00190587"/>
    <w:rsid w:val="0019224C"/>
    <w:rsid w:val="001954B4"/>
    <w:rsid w:val="00197B90"/>
    <w:rsid w:val="001A1069"/>
    <w:rsid w:val="001A2705"/>
    <w:rsid w:val="001A32D8"/>
    <w:rsid w:val="001A61FB"/>
    <w:rsid w:val="001A7507"/>
    <w:rsid w:val="001A783D"/>
    <w:rsid w:val="001B1DEC"/>
    <w:rsid w:val="001B59FB"/>
    <w:rsid w:val="001B76F2"/>
    <w:rsid w:val="001C2A81"/>
    <w:rsid w:val="001C2CE6"/>
    <w:rsid w:val="001C2F43"/>
    <w:rsid w:val="001C35AC"/>
    <w:rsid w:val="001C44DE"/>
    <w:rsid w:val="001C7F62"/>
    <w:rsid w:val="001D08BF"/>
    <w:rsid w:val="001D29E1"/>
    <w:rsid w:val="001D5867"/>
    <w:rsid w:val="001D5E7C"/>
    <w:rsid w:val="001D5F68"/>
    <w:rsid w:val="001D7A16"/>
    <w:rsid w:val="001E06DB"/>
    <w:rsid w:val="001E289F"/>
    <w:rsid w:val="001E38D2"/>
    <w:rsid w:val="001E3E77"/>
    <w:rsid w:val="001E47BB"/>
    <w:rsid w:val="001E5B97"/>
    <w:rsid w:val="001E61E2"/>
    <w:rsid w:val="001F062E"/>
    <w:rsid w:val="001F28D3"/>
    <w:rsid w:val="001F2B21"/>
    <w:rsid w:val="001F40BF"/>
    <w:rsid w:val="001F4C0C"/>
    <w:rsid w:val="001F4F5F"/>
    <w:rsid w:val="001F5821"/>
    <w:rsid w:val="001F6AA4"/>
    <w:rsid w:val="001F7315"/>
    <w:rsid w:val="00200325"/>
    <w:rsid w:val="0020192F"/>
    <w:rsid w:val="00205FB5"/>
    <w:rsid w:val="002069CB"/>
    <w:rsid w:val="00210191"/>
    <w:rsid w:val="00214731"/>
    <w:rsid w:val="00217256"/>
    <w:rsid w:val="0022116D"/>
    <w:rsid w:val="002222FE"/>
    <w:rsid w:val="002224DD"/>
    <w:rsid w:val="00224554"/>
    <w:rsid w:val="002246A8"/>
    <w:rsid w:val="002263A7"/>
    <w:rsid w:val="00227741"/>
    <w:rsid w:val="00230E18"/>
    <w:rsid w:val="00231C04"/>
    <w:rsid w:val="00233198"/>
    <w:rsid w:val="00240671"/>
    <w:rsid w:val="0024113A"/>
    <w:rsid w:val="00241165"/>
    <w:rsid w:val="0024479E"/>
    <w:rsid w:val="00244D2C"/>
    <w:rsid w:val="0025169C"/>
    <w:rsid w:val="00251B59"/>
    <w:rsid w:val="00251F75"/>
    <w:rsid w:val="002533BB"/>
    <w:rsid w:val="00255AC7"/>
    <w:rsid w:val="0025704C"/>
    <w:rsid w:val="0025707B"/>
    <w:rsid w:val="00260B92"/>
    <w:rsid w:val="00260EA6"/>
    <w:rsid w:val="0026191C"/>
    <w:rsid w:val="00265FDB"/>
    <w:rsid w:val="00266292"/>
    <w:rsid w:val="00266813"/>
    <w:rsid w:val="00266F0E"/>
    <w:rsid w:val="0027122C"/>
    <w:rsid w:val="00272316"/>
    <w:rsid w:val="002767C0"/>
    <w:rsid w:val="002848C6"/>
    <w:rsid w:val="002862A4"/>
    <w:rsid w:val="00286488"/>
    <w:rsid w:val="00287B59"/>
    <w:rsid w:val="00292712"/>
    <w:rsid w:val="00292805"/>
    <w:rsid w:val="00294370"/>
    <w:rsid w:val="002948FF"/>
    <w:rsid w:val="00297C39"/>
    <w:rsid w:val="00297D26"/>
    <w:rsid w:val="002A2C5B"/>
    <w:rsid w:val="002A2D9E"/>
    <w:rsid w:val="002A4B18"/>
    <w:rsid w:val="002A7397"/>
    <w:rsid w:val="002A7E63"/>
    <w:rsid w:val="002B0929"/>
    <w:rsid w:val="002B165B"/>
    <w:rsid w:val="002B21C9"/>
    <w:rsid w:val="002B2A41"/>
    <w:rsid w:val="002B38AF"/>
    <w:rsid w:val="002B3F93"/>
    <w:rsid w:val="002B562B"/>
    <w:rsid w:val="002C0715"/>
    <w:rsid w:val="002C1FAD"/>
    <w:rsid w:val="002C2D30"/>
    <w:rsid w:val="002C401C"/>
    <w:rsid w:val="002C4711"/>
    <w:rsid w:val="002C4A8F"/>
    <w:rsid w:val="002C7531"/>
    <w:rsid w:val="002D146A"/>
    <w:rsid w:val="002D19B9"/>
    <w:rsid w:val="002D2878"/>
    <w:rsid w:val="002D5426"/>
    <w:rsid w:val="002D6476"/>
    <w:rsid w:val="002E0999"/>
    <w:rsid w:val="002E2A1C"/>
    <w:rsid w:val="002E76CA"/>
    <w:rsid w:val="002F2484"/>
    <w:rsid w:val="002F24AC"/>
    <w:rsid w:val="002F41E1"/>
    <w:rsid w:val="002F5300"/>
    <w:rsid w:val="002F61EC"/>
    <w:rsid w:val="002F6668"/>
    <w:rsid w:val="002F78F1"/>
    <w:rsid w:val="003004FB"/>
    <w:rsid w:val="0030324C"/>
    <w:rsid w:val="00303D00"/>
    <w:rsid w:val="00310192"/>
    <w:rsid w:val="00310376"/>
    <w:rsid w:val="00311723"/>
    <w:rsid w:val="00312498"/>
    <w:rsid w:val="00313459"/>
    <w:rsid w:val="0031699E"/>
    <w:rsid w:val="00316CED"/>
    <w:rsid w:val="0031702A"/>
    <w:rsid w:val="003207D3"/>
    <w:rsid w:val="00323A9C"/>
    <w:rsid w:val="00324069"/>
    <w:rsid w:val="0032494F"/>
    <w:rsid w:val="00324E60"/>
    <w:rsid w:val="003259EB"/>
    <w:rsid w:val="003314BE"/>
    <w:rsid w:val="00331AFF"/>
    <w:rsid w:val="00332113"/>
    <w:rsid w:val="00333605"/>
    <w:rsid w:val="00340493"/>
    <w:rsid w:val="0034374C"/>
    <w:rsid w:val="00343C90"/>
    <w:rsid w:val="00345D7D"/>
    <w:rsid w:val="003460CD"/>
    <w:rsid w:val="003500C6"/>
    <w:rsid w:val="003529D5"/>
    <w:rsid w:val="00354AC8"/>
    <w:rsid w:val="00354AED"/>
    <w:rsid w:val="003552F8"/>
    <w:rsid w:val="00355923"/>
    <w:rsid w:val="00356041"/>
    <w:rsid w:val="003567BA"/>
    <w:rsid w:val="00360AEC"/>
    <w:rsid w:val="00363C1C"/>
    <w:rsid w:val="0036558F"/>
    <w:rsid w:val="00366414"/>
    <w:rsid w:val="00366D42"/>
    <w:rsid w:val="00367A41"/>
    <w:rsid w:val="0037123F"/>
    <w:rsid w:val="00372B46"/>
    <w:rsid w:val="00373182"/>
    <w:rsid w:val="00374AF0"/>
    <w:rsid w:val="003762AC"/>
    <w:rsid w:val="00377155"/>
    <w:rsid w:val="00381441"/>
    <w:rsid w:val="00381BBB"/>
    <w:rsid w:val="003833A8"/>
    <w:rsid w:val="00384B78"/>
    <w:rsid w:val="00386CBF"/>
    <w:rsid w:val="0039156C"/>
    <w:rsid w:val="003917B2"/>
    <w:rsid w:val="003948CB"/>
    <w:rsid w:val="00394C4B"/>
    <w:rsid w:val="00395A54"/>
    <w:rsid w:val="00396473"/>
    <w:rsid w:val="003970D2"/>
    <w:rsid w:val="00397178"/>
    <w:rsid w:val="003A0274"/>
    <w:rsid w:val="003A1266"/>
    <w:rsid w:val="003A2CBC"/>
    <w:rsid w:val="003A33F7"/>
    <w:rsid w:val="003A4340"/>
    <w:rsid w:val="003A6F14"/>
    <w:rsid w:val="003A7CE5"/>
    <w:rsid w:val="003A7DC7"/>
    <w:rsid w:val="003B07DF"/>
    <w:rsid w:val="003B1D06"/>
    <w:rsid w:val="003B1F3C"/>
    <w:rsid w:val="003B71A3"/>
    <w:rsid w:val="003C2844"/>
    <w:rsid w:val="003C4773"/>
    <w:rsid w:val="003C5729"/>
    <w:rsid w:val="003C73C2"/>
    <w:rsid w:val="003C7CF1"/>
    <w:rsid w:val="003D08CD"/>
    <w:rsid w:val="003D0CA7"/>
    <w:rsid w:val="003D177E"/>
    <w:rsid w:val="003D28C4"/>
    <w:rsid w:val="003D42CC"/>
    <w:rsid w:val="003D511B"/>
    <w:rsid w:val="003D7220"/>
    <w:rsid w:val="003D7F56"/>
    <w:rsid w:val="003E16B7"/>
    <w:rsid w:val="003E1FB5"/>
    <w:rsid w:val="003E3C69"/>
    <w:rsid w:val="003E3ECD"/>
    <w:rsid w:val="003E5043"/>
    <w:rsid w:val="003E57E3"/>
    <w:rsid w:val="003E6DD0"/>
    <w:rsid w:val="003F0305"/>
    <w:rsid w:val="003F414F"/>
    <w:rsid w:val="003F5804"/>
    <w:rsid w:val="003F6CC8"/>
    <w:rsid w:val="0040183B"/>
    <w:rsid w:val="00401AD6"/>
    <w:rsid w:val="0040301A"/>
    <w:rsid w:val="00403B54"/>
    <w:rsid w:val="004045F0"/>
    <w:rsid w:val="0040780D"/>
    <w:rsid w:val="0041136C"/>
    <w:rsid w:val="0041144E"/>
    <w:rsid w:val="004126B6"/>
    <w:rsid w:val="0041270E"/>
    <w:rsid w:val="00414428"/>
    <w:rsid w:val="004146F3"/>
    <w:rsid w:val="004175B5"/>
    <w:rsid w:val="00420910"/>
    <w:rsid w:val="004227D8"/>
    <w:rsid w:val="00422F82"/>
    <w:rsid w:val="004242A4"/>
    <w:rsid w:val="004259AB"/>
    <w:rsid w:val="00431AB8"/>
    <w:rsid w:val="00434148"/>
    <w:rsid w:val="004409B1"/>
    <w:rsid w:val="00442230"/>
    <w:rsid w:val="00442EDD"/>
    <w:rsid w:val="00444A59"/>
    <w:rsid w:val="004459EC"/>
    <w:rsid w:val="00445E7A"/>
    <w:rsid w:val="0045023D"/>
    <w:rsid w:val="00451A45"/>
    <w:rsid w:val="00451D93"/>
    <w:rsid w:val="00452766"/>
    <w:rsid w:val="00454A5E"/>
    <w:rsid w:val="004550AB"/>
    <w:rsid w:val="004561FE"/>
    <w:rsid w:val="0046215F"/>
    <w:rsid w:val="00463BD1"/>
    <w:rsid w:val="00465C07"/>
    <w:rsid w:val="0046771C"/>
    <w:rsid w:val="00473F52"/>
    <w:rsid w:val="00473FB1"/>
    <w:rsid w:val="00475843"/>
    <w:rsid w:val="00475C7E"/>
    <w:rsid w:val="00480A7D"/>
    <w:rsid w:val="00480F98"/>
    <w:rsid w:val="00481C1B"/>
    <w:rsid w:val="00482224"/>
    <w:rsid w:val="00482A33"/>
    <w:rsid w:val="0048380D"/>
    <w:rsid w:val="00492895"/>
    <w:rsid w:val="00493EDB"/>
    <w:rsid w:val="00494F19"/>
    <w:rsid w:val="004976AD"/>
    <w:rsid w:val="004A0512"/>
    <w:rsid w:val="004A2C64"/>
    <w:rsid w:val="004B025F"/>
    <w:rsid w:val="004B09B9"/>
    <w:rsid w:val="004B241B"/>
    <w:rsid w:val="004B2E41"/>
    <w:rsid w:val="004B4E2C"/>
    <w:rsid w:val="004C2D9B"/>
    <w:rsid w:val="004C2EEE"/>
    <w:rsid w:val="004C3835"/>
    <w:rsid w:val="004C3AB4"/>
    <w:rsid w:val="004C5BE0"/>
    <w:rsid w:val="004D0A37"/>
    <w:rsid w:val="004D1FFD"/>
    <w:rsid w:val="004D291D"/>
    <w:rsid w:val="004D58A2"/>
    <w:rsid w:val="004D6814"/>
    <w:rsid w:val="004E049D"/>
    <w:rsid w:val="004E0561"/>
    <w:rsid w:val="004E08A5"/>
    <w:rsid w:val="004E2C64"/>
    <w:rsid w:val="004E35FA"/>
    <w:rsid w:val="004E3A27"/>
    <w:rsid w:val="004E3AA4"/>
    <w:rsid w:val="004E3C57"/>
    <w:rsid w:val="004E5590"/>
    <w:rsid w:val="004E5D69"/>
    <w:rsid w:val="004E6E1B"/>
    <w:rsid w:val="004F2016"/>
    <w:rsid w:val="004F35AA"/>
    <w:rsid w:val="004F495C"/>
    <w:rsid w:val="004F5754"/>
    <w:rsid w:val="004F642E"/>
    <w:rsid w:val="004F7602"/>
    <w:rsid w:val="005004D4"/>
    <w:rsid w:val="0050140F"/>
    <w:rsid w:val="00502750"/>
    <w:rsid w:val="00504942"/>
    <w:rsid w:val="00505441"/>
    <w:rsid w:val="00505AFA"/>
    <w:rsid w:val="00505DFC"/>
    <w:rsid w:val="00507848"/>
    <w:rsid w:val="00507E14"/>
    <w:rsid w:val="005114FE"/>
    <w:rsid w:val="00513E19"/>
    <w:rsid w:val="00515645"/>
    <w:rsid w:val="005168A1"/>
    <w:rsid w:val="00516AF5"/>
    <w:rsid w:val="0051799D"/>
    <w:rsid w:val="0052100D"/>
    <w:rsid w:val="005227C4"/>
    <w:rsid w:val="00522DE0"/>
    <w:rsid w:val="00525B2E"/>
    <w:rsid w:val="005261DD"/>
    <w:rsid w:val="0052733A"/>
    <w:rsid w:val="00534123"/>
    <w:rsid w:val="005367D3"/>
    <w:rsid w:val="0054109E"/>
    <w:rsid w:val="005429EE"/>
    <w:rsid w:val="005431A6"/>
    <w:rsid w:val="00543527"/>
    <w:rsid w:val="00543622"/>
    <w:rsid w:val="00543C08"/>
    <w:rsid w:val="00544101"/>
    <w:rsid w:val="00544BFB"/>
    <w:rsid w:val="005456F0"/>
    <w:rsid w:val="00551456"/>
    <w:rsid w:val="0055193A"/>
    <w:rsid w:val="00553092"/>
    <w:rsid w:val="005546CE"/>
    <w:rsid w:val="00557A50"/>
    <w:rsid w:val="0056099E"/>
    <w:rsid w:val="00560E90"/>
    <w:rsid w:val="0056592A"/>
    <w:rsid w:val="0056690F"/>
    <w:rsid w:val="00572301"/>
    <w:rsid w:val="005730F3"/>
    <w:rsid w:val="00577879"/>
    <w:rsid w:val="00577CA4"/>
    <w:rsid w:val="00577F21"/>
    <w:rsid w:val="00581FB9"/>
    <w:rsid w:val="005834E5"/>
    <w:rsid w:val="00583CF6"/>
    <w:rsid w:val="00586A6A"/>
    <w:rsid w:val="00586BC9"/>
    <w:rsid w:val="00590A2C"/>
    <w:rsid w:val="00590C4E"/>
    <w:rsid w:val="00591C69"/>
    <w:rsid w:val="00592F32"/>
    <w:rsid w:val="00593879"/>
    <w:rsid w:val="005949FE"/>
    <w:rsid w:val="005964EB"/>
    <w:rsid w:val="005A0E5A"/>
    <w:rsid w:val="005A1DB7"/>
    <w:rsid w:val="005A202B"/>
    <w:rsid w:val="005A2DA3"/>
    <w:rsid w:val="005A3940"/>
    <w:rsid w:val="005A6B86"/>
    <w:rsid w:val="005A6BF6"/>
    <w:rsid w:val="005A75EC"/>
    <w:rsid w:val="005B06C1"/>
    <w:rsid w:val="005B0AEC"/>
    <w:rsid w:val="005B240E"/>
    <w:rsid w:val="005B4ED5"/>
    <w:rsid w:val="005B6B33"/>
    <w:rsid w:val="005C0242"/>
    <w:rsid w:val="005C1618"/>
    <w:rsid w:val="005C216A"/>
    <w:rsid w:val="005C4D1C"/>
    <w:rsid w:val="005C632C"/>
    <w:rsid w:val="005C659E"/>
    <w:rsid w:val="005C72B2"/>
    <w:rsid w:val="005C77ED"/>
    <w:rsid w:val="005D0D1D"/>
    <w:rsid w:val="005D144D"/>
    <w:rsid w:val="005D23B2"/>
    <w:rsid w:val="005D2D9D"/>
    <w:rsid w:val="005D2E75"/>
    <w:rsid w:val="005D405E"/>
    <w:rsid w:val="005D48A1"/>
    <w:rsid w:val="005D5370"/>
    <w:rsid w:val="005D6DFD"/>
    <w:rsid w:val="005E01C0"/>
    <w:rsid w:val="005E2B28"/>
    <w:rsid w:val="005E3A00"/>
    <w:rsid w:val="005E5161"/>
    <w:rsid w:val="005E720C"/>
    <w:rsid w:val="005F154E"/>
    <w:rsid w:val="005F1B3A"/>
    <w:rsid w:val="005F299B"/>
    <w:rsid w:val="005F3A36"/>
    <w:rsid w:val="005F3A46"/>
    <w:rsid w:val="005F3E3D"/>
    <w:rsid w:val="005F4FF1"/>
    <w:rsid w:val="005F5701"/>
    <w:rsid w:val="005F702D"/>
    <w:rsid w:val="00600055"/>
    <w:rsid w:val="00600CD6"/>
    <w:rsid w:val="0060183D"/>
    <w:rsid w:val="006047CE"/>
    <w:rsid w:val="0060482B"/>
    <w:rsid w:val="006048E3"/>
    <w:rsid w:val="0061007B"/>
    <w:rsid w:val="006127F1"/>
    <w:rsid w:val="0061377F"/>
    <w:rsid w:val="00613D18"/>
    <w:rsid w:val="00615A4A"/>
    <w:rsid w:val="0062231E"/>
    <w:rsid w:val="00626A8F"/>
    <w:rsid w:val="00627420"/>
    <w:rsid w:val="00630CFB"/>
    <w:rsid w:val="0063370B"/>
    <w:rsid w:val="00634551"/>
    <w:rsid w:val="00635538"/>
    <w:rsid w:val="00641F37"/>
    <w:rsid w:val="00641FFE"/>
    <w:rsid w:val="00642792"/>
    <w:rsid w:val="006435E8"/>
    <w:rsid w:val="00646410"/>
    <w:rsid w:val="00647E5B"/>
    <w:rsid w:val="00651E7F"/>
    <w:rsid w:val="00654DC5"/>
    <w:rsid w:val="006619D3"/>
    <w:rsid w:val="00661B3F"/>
    <w:rsid w:val="00661E36"/>
    <w:rsid w:val="00663470"/>
    <w:rsid w:val="00663A28"/>
    <w:rsid w:val="00663F4E"/>
    <w:rsid w:val="00664178"/>
    <w:rsid w:val="00664F70"/>
    <w:rsid w:val="00665636"/>
    <w:rsid w:val="00666848"/>
    <w:rsid w:val="006669E1"/>
    <w:rsid w:val="006708FB"/>
    <w:rsid w:val="00670BE0"/>
    <w:rsid w:val="006728D1"/>
    <w:rsid w:val="00672FC1"/>
    <w:rsid w:val="0067444B"/>
    <w:rsid w:val="00674460"/>
    <w:rsid w:val="00674585"/>
    <w:rsid w:val="00682545"/>
    <w:rsid w:val="00682B87"/>
    <w:rsid w:val="00684747"/>
    <w:rsid w:val="00690FE4"/>
    <w:rsid w:val="0069261B"/>
    <w:rsid w:val="00693CFC"/>
    <w:rsid w:val="006941B0"/>
    <w:rsid w:val="00694CF8"/>
    <w:rsid w:val="00694E36"/>
    <w:rsid w:val="00695F7C"/>
    <w:rsid w:val="00696C82"/>
    <w:rsid w:val="006973A2"/>
    <w:rsid w:val="006A1824"/>
    <w:rsid w:val="006A3BEB"/>
    <w:rsid w:val="006A51B8"/>
    <w:rsid w:val="006A5296"/>
    <w:rsid w:val="006A620B"/>
    <w:rsid w:val="006A623D"/>
    <w:rsid w:val="006B168A"/>
    <w:rsid w:val="006B3D8A"/>
    <w:rsid w:val="006B3F1F"/>
    <w:rsid w:val="006B41CD"/>
    <w:rsid w:val="006B42FE"/>
    <w:rsid w:val="006B5B27"/>
    <w:rsid w:val="006C3404"/>
    <w:rsid w:val="006C4669"/>
    <w:rsid w:val="006C6A4C"/>
    <w:rsid w:val="006C7D8B"/>
    <w:rsid w:val="006D0D12"/>
    <w:rsid w:val="006D1BF1"/>
    <w:rsid w:val="006D296B"/>
    <w:rsid w:val="006D316D"/>
    <w:rsid w:val="006D3463"/>
    <w:rsid w:val="006D361D"/>
    <w:rsid w:val="006D3FFE"/>
    <w:rsid w:val="006D4122"/>
    <w:rsid w:val="006E401D"/>
    <w:rsid w:val="006E4E5E"/>
    <w:rsid w:val="006E7950"/>
    <w:rsid w:val="006F2845"/>
    <w:rsid w:val="006F2ACF"/>
    <w:rsid w:val="006F7666"/>
    <w:rsid w:val="007031CC"/>
    <w:rsid w:val="007046DE"/>
    <w:rsid w:val="007057B9"/>
    <w:rsid w:val="00705F5E"/>
    <w:rsid w:val="007078B9"/>
    <w:rsid w:val="007079E3"/>
    <w:rsid w:val="00710257"/>
    <w:rsid w:val="00713BE9"/>
    <w:rsid w:val="00715051"/>
    <w:rsid w:val="00715B89"/>
    <w:rsid w:val="00716758"/>
    <w:rsid w:val="00720871"/>
    <w:rsid w:val="00720BC7"/>
    <w:rsid w:val="00721B4B"/>
    <w:rsid w:val="00721B9F"/>
    <w:rsid w:val="0072558B"/>
    <w:rsid w:val="007265E2"/>
    <w:rsid w:val="00727A49"/>
    <w:rsid w:val="00733A89"/>
    <w:rsid w:val="00733F3D"/>
    <w:rsid w:val="00734875"/>
    <w:rsid w:val="00734B52"/>
    <w:rsid w:val="00737523"/>
    <w:rsid w:val="00743FDB"/>
    <w:rsid w:val="00746C02"/>
    <w:rsid w:val="00752A83"/>
    <w:rsid w:val="00754021"/>
    <w:rsid w:val="00754590"/>
    <w:rsid w:val="00754DAD"/>
    <w:rsid w:val="00756AA4"/>
    <w:rsid w:val="00756D86"/>
    <w:rsid w:val="00757DAE"/>
    <w:rsid w:val="00762C07"/>
    <w:rsid w:val="00762E1A"/>
    <w:rsid w:val="00762EA7"/>
    <w:rsid w:val="00766339"/>
    <w:rsid w:val="007663E6"/>
    <w:rsid w:val="00770435"/>
    <w:rsid w:val="00770972"/>
    <w:rsid w:val="0077154E"/>
    <w:rsid w:val="00771B2C"/>
    <w:rsid w:val="007731A2"/>
    <w:rsid w:val="00773DC8"/>
    <w:rsid w:val="00776404"/>
    <w:rsid w:val="00780D8F"/>
    <w:rsid w:val="00782134"/>
    <w:rsid w:val="00782392"/>
    <w:rsid w:val="00782FDA"/>
    <w:rsid w:val="00783D97"/>
    <w:rsid w:val="007911E5"/>
    <w:rsid w:val="00791833"/>
    <w:rsid w:val="00791C31"/>
    <w:rsid w:val="007942E2"/>
    <w:rsid w:val="0079442C"/>
    <w:rsid w:val="007948F6"/>
    <w:rsid w:val="007950E6"/>
    <w:rsid w:val="00796B47"/>
    <w:rsid w:val="007A0C25"/>
    <w:rsid w:val="007A1F61"/>
    <w:rsid w:val="007A3D1B"/>
    <w:rsid w:val="007A43F0"/>
    <w:rsid w:val="007A633A"/>
    <w:rsid w:val="007A75A8"/>
    <w:rsid w:val="007B1F18"/>
    <w:rsid w:val="007B2E10"/>
    <w:rsid w:val="007B38AD"/>
    <w:rsid w:val="007B3961"/>
    <w:rsid w:val="007B664E"/>
    <w:rsid w:val="007C23F5"/>
    <w:rsid w:val="007C29D4"/>
    <w:rsid w:val="007C3D8B"/>
    <w:rsid w:val="007C422A"/>
    <w:rsid w:val="007C67C5"/>
    <w:rsid w:val="007C7A22"/>
    <w:rsid w:val="007C7E48"/>
    <w:rsid w:val="007D3849"/>
    <w:rsid w:val="007D3E87"/>
    <w:rsid w:val="007D5092"/>
    <w:rsid w:val="007D560B"/>
    <w:rsid w:val="007D63D6"/>
    <w:rsid w:val="007D7C34"/>
    <w:rsid w:val="007E174B"/>
    <w:rsid w:val="007E259A"/>
    <w:rsid w:val="007E2B03"/>
    <w:rsid w:val="007E40A1"/>
    <w:rsid w:val="007E4A53"/>
    <w:rsid w:val="007E4EC7"/>
    <w:rsid w:val="007E5E3C"/>
    <w:rsid w:val="007F24C7"/>
    <w:rsid w:val="007F6137"/>
    <w:rsid w:val="007F61EF"/>
    <w:rsid w:val="007F728F"/>
    <w:rsid w:val="007F7F04"/>
    <w:rsid w:val="008012CA"/>
    <w:rsid w:val="00805439"/>
    <w:rsid w:val="008129A9"/>
    <w:rsid w:val="00812D42"/>
    <w:rsid w:val="008134A2"/>
    <w:rsid w:val="008137F6"/>
    <w:rsid w:val="00813D28"/>
    <w:rsid w:val="00813DF1"/>
    <w:rsid w:val="008179EA"/>
    <w:rsid w:val="00817DBD"/>
    <w:rsid w:val="00820A2C"/>
    <w:rsid w:val="00820D42"/>
    <w:rsid w:val="00822413"/>
    <w:rsid w:val="00822CDE"/>
    <w:rsid w:val="00822CFE"/>
    <w:rsid w:val="008269FA"/>
    <w:rsid w:val="00830619"/>
    <w:rsid w:val="008312F6"/>
    <w:rsid w:val="008342AA"/>
    <w:rsid w:val="00835C7A"/>
    <w:rsid w:val="00846DE3"/>
    <w:rsid w:val="0085158A"/>
    <w:rsid w:val="008518F3"/>
    <w:rsid w:val="00854810"/>
    <w:rsid w:val="0085517F"/>
    <w:rsid w:val="00855456"/>
    <w:rsid w:val="0085636B"/>
    <w:rsid w:val="00860461"/>
    <w:rsid w:val="00860689"/>
    <w:rsid w:val="00860D55"/>
    <w:rsid w:val="00862078"/>
    <w:rsid w:val="0086260E"/>
    <w:rsid w:val="008636FB"/>
    <w:rsid w:val="008639E0"/>
    <w:rsid w:val="008646F9"/>
    <w:rsid w:val="00865050"/>
    <w:rsid w:val="00871596"/>
    <w:rsid w:val="008812C1"/>
    <w:rsid w:val="00882937"/>
    <w:rsid w:val="008835EC"/>
    <w:rsid w:val="00884DAD"/>
    <w:rsid w:val="00885806"/>
    <w:rsid w:val="00887BE9"/>
    <w:rsid w:val="00890771"/>
    <w:rsid w:val="0089336A"/>
    <w:rsid w:val="008938E8"/>
    <w:rsid w:val="0089687D"/>
    <w:rsid w:val="008A06ED"/>
    <w:rsid w:val="008A0B7F"/>
    <w:rsid w:val="008A2BEF"/>
    <w:rsid w:val="008A35E5"/>
    <w:rsid w:val="008A3F4C"/>
    <w:rsid w:val="008A5CB0"/>
    <w:rsid w:val="008A7D3F"/>
    <w:rsid w:val="008B2BC5"/>
    <w:rsid w:val="008B3696"/>
    <w:rsid w:val="008B4DE9"/>
    <w:rsid w:val="008B75E9"/>
    <w:rsid w:val="008B7D6C"/>
    <w:rsid w:val="008C04A9"/>
    <w:rsid w:val="008C0696"/>
    <w:rsid w:val="008C3181"/>
    <w:rsid w:val="008C4EE9"/>
    <w:rsid w:val="008C60C5"/>
    <w:rsid w:val="008C6140"/>
    <w:rsid w:val="008D07FD"/>
    <w:rsid w:val="008D13DD"/>
    <w:rsid w:val="008D64AF"/>
    <w:rsid w:val="008D7943"/>
    <w:rsid w:val="008E17CE"/>
    <w:rsid w:val="008E3027"/>
    <w:rsid w:val="008E3044"/>
    <w:rsid w:val="008E3F4E"/>
    <w:rsid w:val="008F0F9E"/>
    <w:rsid w:val="008F13DD"/>
    <w:rsid w:val="008F1E29"/>
    <w:rsid w:val="008F2F0D"/>
    <w:rsid w:val="008F5064"/>
    <w:rsid w:val="008F6A4F"/>
    <w:rsid w:val="00900333"/>
    <w:rsid w:val="00901095"/>
    <w:rsid w:val="0090145C"/>
    <w:rsid w:val="00904969"/>
    <w:rsid w:val="009111BE"/>
    <w:rsid w:val="009112BA"/>
    <w:rsid w:val="009118B2"/>
    <w:rsid w:val="00911F5C"/>
    <w:rsid w:val="00912676"/>
    <w:rsid w:val="00913CA4"/>
    <w:rsid w:val="009174D3"/>
    <w:rsid w:val="00920532"/>
    <w:rsid w:val="00923416"/>
    <w:rsid w:val="009234C6"/>
    <w:rsid w:val="009237E3"/>
    <w:rsid w:val="00925359"/>
    <w:rsid w:val="00925573"/>
    <w:rsid w:val="009259ED"/>
    <w:rsid w:val="009260EE"/>
    <w:rsid w:val="0092777A"/>
    <w:rsid w:val="00927C38"/>
    <w:rsid w:val="00931B81"/>
    <w:rsid w:val="00933D42"/>
    <w:rsid w:val="00934AFC"/>
    <w:rsid w:val="009373DF"/>
    <w:rsid w:val="009375E5"/>
    <w:rsid w:val="009402CA"/>
    <w:rsid w:val="00941BCF"/>
    <w:rsid w:val="009458FD"/>
    <w:rsid w:val="0094604B"/>
    <w:rsid w:val="009469C4"/>
    <w:rsid w:val="00950712"/>
    <w:rsid w:val="00951AF8"/>
    <w:rsid w:val="00953C59"/>
    <w:rsid w:val="00954859"/>
    <w:rsid w:val="009608BF"/>
    <w:rsid w:val="00962A6B"/>
    <w:rsid w:val="0096539C"/>
    <w:rsid w:val="009674EC"/>
    <w:rsid w:val="009717FD"/>
    <w:rsid w:val="00972A03"/>
    <w:rsid w:val="00973BD4"/>
    <w:rsid w:val="00981070"/>
    <w:rsid w:val="00983298"/>
    <w:rsid w:val="0098547F"/>
    <w:rsid w:val="009863CF"/>
    <w:rsid w:val="0098677F"/>
    <w:rsid w:val="0098702B"/>
    <w:rsid w:val="00987853"/>
    <w:rsid w:val="009915B8"/>
    <w:rsid w:val="00992D8D"/>
    <w:rsid w:val="009934B2"/>
    <w:rsid w:val="00994B29"/>
    <w:rsid w:val="009957CA"/>
    <w:rsid w:val="00996540"/>
    <w:rsid w:val="009A45E3"/>
    <w:rsid w:val="009A62ED"/>
    <w:rsid w:val="009B4210"/>
    <w:rsid w:val="009B5562"/>
    <w:rsid w:val="009B7FBD"/>
    <w:rsid w:val="009C28DC"/>
    <w:rsid w:val="009C386E"/>
    <w:rsid w:val="009C4096"/>
    <w:rsid w:val="009C606C"/>
    <w:rsid w:val="009C7489"/>
    <w:rsid w:val="009C77A5"/>
    <w:rsid w:val="009D0656"/>
    <w:rsid w:val="009D0E6F"/>
    <w:rsid w:val="009D0F99"/>
    <w:rsid w:val="009D1857"/>
    <w:rsid w:val="009D241E"/>
    <w:rsid w:val="009D2F1C"/>
    <w:rsid w:val="009D5285"/>
    <w:rsid w:val="009D7707"/>
    <w:rsid w:val="009E3B95"/>
    <w:rsid w:val="009E40D0"/>
    <w:rsid w:val="009E4329"/>
    <w:rsid w:val="009E4CD7"/>
    <w:rsid w:val="009E6D0F"/>
    <w:rsid w:val="009F4B00"/>
    <w:rsid w:val="009F6CAB"/>
    <w:rsid w:val="009F6DCF"/>
    <w:rsid w:val="009F6FC5"/>
    <w:rsid w:val="009F7975"/>
    <w:rsid w:val="00A06441"/>
    <w:rsid w:val="00A1115C"/>
    <w:rsid w:val="00A1173C"/>
    <w:rsid w:val="00A1481C"/>
    <w:rsid w:val="00A16F46"/>
    <w:rsid w:val="00A2120A"/>
    <w:rsid w:val="00A228EC"/>
    <w:rsid w:val="00A2698F"/>
    <w:rsid w:val="00A278AF"/>
    <w:rsid w:val="00A30B63"/>
    <w:rsid w:val="00A3272B"/>
    <w:rsid w:val="00A363C6"/>
    <w:rsid w:val="00A364BF"/>
    <w:rsid w:val="00A4086F"/>
    <w:rsid w:val="00A4198E"/>
    <w:rsid w:val="00A42D35"/>
    <w:rsid w:val="00A44A56"/>
    <w:rsid w:val="00A4686F"/>
    <w:rsid w:val="00A514AF"/>
    <w:rsid w:val="00A528AC"/>
    <w:rsid w:val="00A54659"/>
    <w:rsid w:val="00A550D9"/>
    <w:rsid w:val="00A5512F"/>
    <w:rsid w:val="00A55576"/>
    <w:rsid w:val="00A57479"/>
    <w:rsid w:val="00A60939"/>
    <w:rsid w:val="00A6274E"/>
    <w:rsid w:val="00A62A70"/>
    <w:rsid w:val="00A62AB5"/>
    <w:rsid w:val="00A631A3"/>
    <w:rsid w:val="00A63A48"/>
    <w:rsid w:val="00A6678D"/>
    <w:rsid w:val="00A668B1"/>
    <w:rsid w:val="00A66AB2"/>
    <w:rsid w:val="00A66F20"/>
    <w:rsid w:val="00A671ED"/>
    <w:rsid w:val="00A706A8"/>
    <w:rsid w:val="00A70FF1"/>
    <w:rsid w:val="00A722EA"/>
    <w:rsid w:val="00A729A3"/>
    <w:rsid w:val="00A73F7D"/>
    <w:rsid w:val="00A7473C"/>
    <w:rsid w:val="00A74FCD"/>
    <w:rsid w:val="00A75698"/>
    <w:rsid w:val="00A77380"/>
    <w:rsid w:val="00A775C4"/>
    <w:rsid w:val="00A8132E"/>
    <w:rsid w:val="00A81C07"/>
    <w:rsid w:val="00A82490"/>
    <w:rsid w:val="00A84792"/>
    <w:rsid w:val="00A85A8C"/>
    <w:rsid w:val="00A878B5"/>
    <w:rsid w:val="00A902B3"/>
    <w:rsid w:val="00A9156B"/>
    <w:rsid w:val="00A920AA"/>
    <w:rsid w:val="00A92DC4"/>
    <w:rsid w:val="00A93803"/>
    <w:rsid w:val="00A9429A"/>
    <w:rsid w:val="00AA0429"/>
    <w:rsid w:val="00AA14A3"/>
    <w:rsid w:val="00AA1AAC"/>
    <w:rsid w:val="00AA2E52"/>
    <w:rsid w:val="00AA44E8"/>
    <w:rsid w:val="00AA4FC1"/>
    <w:rsid w:val="00AA7718"/>
    <w:rsid w:val="00AA7CE8"/>
    <w:rsid w:val="00AB1B90"/>
    <w:rsid w:val="00AB2711"/>
    <w:rsid w:val="00AB286A"/>
    <w:rsid w:val="00AB5097"/>
    <w:rsid w:val="00AB6E70"/>
    <w:rsid w:val="00AB70F0"/>
    <w:rsid w:val="00AC0673"/>
    <w:rsid w:val="00AC2B33"/>
    <w:rsid w:val="00AC329D"/>
    <w:rsid w:val="00AC45A4"/>
    <w:rsid w:val="00AC4CDE"/>
    <w:rsid w:val="00AC5AD9"/>
    <w:rsid w:val="00AC75B4"/>
    <w:rsid w:val="00AC7B51"/>
    <w:rsid w:val="00AD0C83"/>
    <w:rsid w:val="00AD0FA1"/>
    <w:rsid w:val="00AD3170"/>
    <w:rsid w:val="00AE0047"/>
    <w:rsid w:val="00AE0331"/>
    <w:rsid w:val="00AE0C35"/>
    <w:rsid w:val="00AE1B1C"/>
    <w:rsid w:val="00AE41C9"/>
    <w:rsid w:val="00AE694C"/>
    <w:rsid w:val="00AE70E9"/>
    <w:rsid w:val="00AE7F9F"/>
    <w:rsid w:val="00AF11B6"/>
    <w:rsid w:val="00AF19A9"/>
    <w:rsid w:val="00AF4D58"/>
    <w:rsid w:val="00AF669F"/>
    <w:rsid w:val="00AF6A1D"/>
    <w:rsid w:val="00B019DF"/>
    <w:rsid w:val="00B031F8"/>
    <w:rsid w:val="00B03CE1"/>
    <w:rsid w:val="00B07F9A"/>
    <w:rsid w:val="00B10F87"/>
    <w:rsid w:val="00B13161"/>
    <w:rsid w:val="00B13C5A"/>
    <w:rsid w:val="00B20E86"/>
    <w:rsid w:val="00B2635E"/>
    <w:rsid w:val="00B26A8A"/>
    <w:rsid w:val="00B26FEF"/>
    <w:rsid w:val="00B3063C"/>
    <w:rsid w:val="00B30F96"/>
    <w:rsid w:val="00B312C5"/>
    <w:rsid w:val="00B331DD"/>
    <w:rsid w:val="00B377D9"/>
    <w:rsid w:val="00B40632"/>
    <w:rsid w:val="00B411A5"/>
    <w:rsid w:val="00B4445B"/>
    <w:rsid w:val="00B4627D"/>
    <w:rsid w:val="00B4631B"/>
    <w:rsid w:val="00B479D1"/>
    <w:rsid w:val="00B51371"/>
    <w:rsid w:val="00B53B0D"/>
    <w:rsid w:val="00B61CC5"/>
    <w:rsid w:val="00B63F3B"/>
    <w:rsid w:val="00B65B29"/>
    <w:rsid w:val="00B66D2B"/>
    <w:rsid w:val="00B700DE"/>
    <w:rsid w:val="00B7137E"/>
    <w:rsid w:val="00B71807"/>
    <w:rsid w:val="00B72317"/>
    <w:rsid w:val="00B747F2"/>
    <w:rsid w:val="00B74EC6"/>
    <w:rsid w:val="00B75EAD"/>
    <w:rsid w:val="00B76586"/>
    <w:rsid w:val="00B76AE1"/>
    <w:rsid w:val="00B81051"/>
    <w:rsid w:val="00B812C5"/>
    <w:rsid w:val="00B82F58"/>
    <w:rsid w:val="00B86285"/>
    <w:rsid w:val="00B94584"/>
    <w:rsid w:val="00B9572A"/>
    <w:rsid w:val="00B95AEA"/>
    <w:rsid w:val="00B96483"/>
    <w:rsid w:val="00B96EFE"/>
    <w:rsid w:val="00B978AE"/>
    <w:rsid w:val="00BA10AD"/>
    <w:rsid w:val="00BA1186"/>
    <w:rsid w:val="00BA18C0"/>
    <w:rsid w:val="00BA1EDC"/>
    <w:rsid w:val="00BA2C86"/>
    <w:rsid w:val="00BA786F"/>
    <w:rsid w:val="00BA78CF"/>
    <w:rsid w:val="00BA7A90"/>
    <w:rsid w:val="00BB0161"/>
    <w:rsid w:val="00BB0DFA"/>
    <w:rsid w:val="00BB11A9"/>
    <w:rsid w:val="00BB222A"/>
    <w:rsid w:val="00BB269B"/>
    <w:rsid w:val="00BB4301"/>
    <w:rsid w:val="00BB6412"/>
    <w:rsid w:val="00BC22EC"/>
    <w:rsid w:val="00BD2079"/>
    <w:rsid w:val="00BD2529"/>
    <w:rsid w:val="00BD2670"/>
    <w:rsid w:val="00BD4591"/>
    <w:rsid w:val="00BD7F0C"/>
    <w:rsid w:val="00BE2FA4"/>
    <w:rsid w:val="00BE7539"/>
    <w:rsid w:val="00BE7587"/>
    <w:rsid w:val="00BE7B0C"/>
    <w:rsid w:val="00BE7BC3"/>
    <w:rsid w:val="00BF0168"/>
    <w:rsid w:val="00BF2EAA"/>
    <w:rsid w:val="00BF5C97"/>
    <w:rsid w:val="00BF706F"/>
    <w:rsid w:val="00C01E83"/>
    <w:rsid w:val="00C06485"/>
    <w:rsid w:val="00C067A1"/>
    <w:rsid w:val="00C077AF"/>
    <w:rsid w:val="00C1013A"/>
    <w:rsid w:val="00C11DAA"/>
    <w:rsid w:val="00C139E7"/>
    <w:rsid w:val="00C165AF"/>
    <w:rsid w:val="00C17399"/>
    <w:rsid w:val="00C2012E"/>
    <w:rsid w:val="00C2203D"/>
    <w:rsid w:val="00C229CF"/>
    <w:rsid w:val="00C24473"/>
    <w:rsid w:val="00C25287"/>
    <w:rsid w:val="00C25F77"/>
    <w:rsid w:val="00C268D0"/>
    <w:rsid w:val="00C26D84"/>
    <w:rsid w:val="00C314EC"/>
    <w:rsid w:val="00C34183"/>
    <w:rsid w:val="00C34BFA"/>
    <w:rsid w:val="00C41245"/>
    <w:rsid w:val="00C4154E"/>
    <w:rsid w:val="00C42DF6"/>
    <w:rsid w:val="00C45EAB"/>
    <w:rsid w:val="00C46227"/>
    <w:rsid w:val="00C50321"/>
    <w:rsid w:val="00C5110E"/>
    <w:rsid w:val="00C54C05"/>
    <w:rsid w:val="00C55F5C"/>
    <w:rsid w:val="00C56DD7"/>
    <w:rsid w:val="00C6150D"/>
    <w:rsid w:val="00C6560E"/>
    <w:rsid w:val="00C66554"/>
    <w:rsid w:val="00C668FF"/>
    <w:rsid w:val="00C7056A"/>
    <w:rsid w:val="00C70F28"/>
    <w:rsid w:val="00C71A3A"/>
    <w:rsid w:val="00C73AF4"/>
    <w:rsid w:val="00C73E55"/>
    <w:rsid w:val="00C7524F"/>
    <w:rsid w:val="00C75866"/>
    <w:rsid w:val="00C759B2"/>
    <w:rsid w:val="00C760BE"/>
    <w:rsid w:val="00C76D6D"/>
    <w:rsid w:val="00C77BBC"/>
    <w:rsid w:val="00C81DFA"/>
    <w:rsid w:val="00C82212"/>
    <w:rsid w:val="00C83282"/>
    <w:rsid w:val="00C838EC"/>
    <w:rsid w:val="00C852D4"/>
    <w:rsid w:val="00C8749E"/>
    <w:rsid w:val="00C87CA5"/>
    <w:rsid w:val="00C930FD"/>
    <w:rsid w:val="00C94279"/>
    <w:rsid w:val="00C94530"/>
    <w:rsid w:val="00CA019C"/>
    <w:rsid w:val="00CA1F35"/>
    <w:rsid w:val="00CA5766"/>
    <w:rsid w:val="00CA6823"/>
    <w:rsid w:val="00CB09E5"/>
    <w:rsid w:val="00CB2B03"/>
    <w:rsid w:val="00CB2FE9"/>
    <w:rsid w:val="00CB4852"/>
    <w:rsid w:val="00CB6899"/>
    <w:rsid w:val="00CB68EA"/>
    <w:rsid w:val="00CB7DEF"/>
    <w:rsid w:val="00CC0437"/>
    <w:rsid w:val="00CC1176"/>
    <w:rsid w:val="00CC2E96"/>
    <w:rsid w:val="00CC3A28"/>
    <w:rsid w:val="00CC606C"/>
    <w:rsid w:val="00CC6D4A"/>
    <w:rsid w:val="00CC7A88"/>
    <w:rsid w:val="00CD442E"/>
    <w:rsid w:val="00CD5BFF"/>
    <w:rsid w:val="00CD6E3C"/>
    <w:rsid w:val="00CD7109"/>
    <w:rsid w:val="00CE0E4D"/>
    <w:rsid w:val="00CE1B4B"/>
    <w:rsid w:val="00CE37AC"/>
    <w:rsid w:val="00CE52D9"/>
    <w:rsid w:val="00CE559E"/>
    <w:rsid w:val="00CF03BF"/>
    <w:rsid w:val="00CF216A"/>
    <w:rsid w:val="00CF44E4"/>
    <w:rsid w:val="00CF5F13"/>
    <w:rsid w:val="00D00FA2"/>
    <w:rsid w:val="00D0236B"/>
    <w:rsid w:val="00D02DDE"/>
    <w:rsid w:val="00D039AB"/>
    <w:rsid w:val="00D03A34"/>
    <w:rsid w:val="00D06665"/>
    <w:rsid w:val="00D076A7"/>
    <w:rsid w:val="00D07D1D"/>
    <w:rsid w:val="00D10462"/>
    <w:rsid w:val="00D123F5"/>
    <w:rsid w:val="00D12810"/>
    <w:rsid w:val="00D155A0"/>
    <w:rsid w:val="00D16357"/>
    <w:rsid w:val="00D170CB"/>
    <w:rsid w:val="00D24892"/>
    <w:rsid w:val="00D317E4"/>
    <w:rsid w:val="00D32123"/>
    <w:rsid w:val="00D333C6"/>
    <w:rsid w:val="00D337DF"/>
    <w:rsid w:val="00D3512F"/>
    <w:rsid w:val="00D407AD"/>
    <w:rsid w:val="00D43359"/>
    <w:rsid w:val="00D435A5"/>
    <w:rsid w:val="00D4423C"/>
    <w:rsid w:val="00D45336"/>
    <w:rsid w:val="00D45CC5"/>
    <w:rsid w:val="00D51765"/>
    <w:rsid w:val="00D546CE"/>
    <w:rsid w:val="00D547AD"/>
    <w:rsid w:val="00D60FA7"/>
    <w:rsid w:val="00D71AF6"/>
    <w:rsid w:val="00D720AE"/>
    <w:rsid w:val="00D725CC"/>
    <w:rsid w:val="00D74DA1"/>
    <w:rsid w:val="00D76430"/>
    <w:rsid w:val="00D77AA3"/>
    <w:rsid w:val="00D801AC"/>
    <w:rsid w:val="00D822E3"/>
    <w:rsid w:val="00D84763"/>
    <w:rsid w:val="00D85679"/>
    <w:rsid w:val="00D85F58"/>
    <w:rsid w:val="00D9128B"/>
    <w:rsid w:val="00D91AEB"/>
    <w:rsid w:val="00D91EC7"/>
    <w:rsid w:val="00D93785"/>
    <w:rsid w:val="00D96805"/>
    <w:rsid w:val="00DA0C87"/>
    <w:rsid w:val="00DA10A3"/>
    <w:rsid w:val="00DA3461"/>
    <w:rsid w:val="00DA34E3"/>
    <w:rsid w:val="00DA438C"/>
    <w:rsid w:val="00DA4555"/>
    <w:rsid w:val="00DA4DD4"/>
    <w:rsid w:val="00DA7587"/>
    <w:rsid w:val="00DB0021"/>
    <w:rsid w:val="00DB1271"/>
    <w:rsid w:val="00DB127E"/>
    <w:rsid w:val="00DB315D"/>
    <w:rsid w:val="00DC3573"/>
    <w:rsid w:val="00DC3BB0"/>
    <w:rsid w:val="00DC3DAF"/>
    <w:rsid w:val="00DC66C2"/>
    <w:rsid w:val="00DD2BB3"/>
    <w:rsid w:val="00DD348F"/>
    <w:rsid w:val="00DD3C7C"/>
    <w:rsid w:val="00DD4709"/>
    <w:rsid w:val="00DD5159"/>
    <w:rsid w:val="00DE1746"/>
    <w:rsid w:val="00DE1A37"/>
    <w:rsid w:val="00DE1D11"/>
    <w:rsid w:val="00DE23BB"/>
    <w:rsid w:val="00DE581D"/>
    <w:rsid w:val="00DE72A7"/>
    <w:rsid w:val="00DE747B"/>
    <w:rsid w:val="00DF21DC"/>
    <w:rsid w:val="00DF25E7"/>
    <w:rsid w:val="00DF5374"/>
    <w:rsid w:val="00DF7FCA"/>
    <w:rsid w:val="00E017E8"/>
    <w:rsid w:val="00E04214"/>
    <w:rsid w:val="00E04C76"/>
    <w:rsid w:val="00E05287"/>
    <w:rsid w:val="00E05B53"/>
    <w:rsid w:val="00E06736"/>
    <w:rsid w:val="00E1235F"/>
    <w:rsid w:val="00E13501"/>
    <w:rsid w:val="00E15C25"/>
    <w:rsid w:val="00E16730"/>
    <w:rsid w:val="00E17666"/>
    <w:rsid w:val="00E17E41"/>
    <w:rsid w:val="00E2122B"/>
    <w:rsid w:val="00E21718"/>
    <w:rsid w:val="00E2222E"/>
    <w:rsid w:val="00E2245D"/>
    <w:rsid w:val="00E224E6"/>
    <w:rsid w:val="00E22634"/>
    <w:rsid w:val="00E24B90"/>
    <w:rsid w:val="00E309BC"/>
    <w:rsid w:val="00E32D2F"/>
    <w:rsid w:val="00E3332A"/>
    <w:rsid w:val="00E35232"/>
    <w:rsid w:val="00E354C8"/>
    <w:rsid w:val="00E35648"/>
    <w:rsid w:val="00E35A4C"/>
    <w:rsid w:val="00E377C7"/>
    <w:rsid w:val="00E42653"/>
    <w:rsid w:val="00E442E3"/>
    <w:rsid w:val="00E44777"/>
    <w:rsid w:val="00E46DCB"/>
    <w:rsid w:val="00E51026"/>
    <w:rsid w:val="00E511E3"/>
    <w:rsid w:val="00E5251D"/>
    <w:rsid w:val="00E53453"/>
    <w:rsid w:val="00E572F9"/>
    <w:rsid w:val="00E57766"/>
    <w:rsid w:val="00E622E5"/>
    <w:rsid w:val="00E62CF5"/>
    <w:rsid w:val="00E64DDD"/>
    <w:rsid w:val="00E65B32"/>
    <w:rsid w:val="00E65C1B"/>
    <w:rsid w:val="00E65F73"/>
    <w:rsid w:val="00E6644D"/>
    <w:rsid w:val="00E66CCF"/>
    <w:rsid w:val="00E71816"/>
    <w:rsid w:val="00E718C3"/>
    <w:rsid w:val="00E727A0"/>
    <w:rsid w:val="00E73FF3"/>
    <w:rsid w:val="00E74336"/>
    <w:rsid w:val="00E748E9"/>
    <w:rsid w:val="00E7703C"/>
    <w:rsid w:val="00E829AB"/>
    <w:rsid w:val="00E833F8"/>
    <w:rsid w:val="00E910EB"/>
    <w:rsid w:val="00E94A85"/>
    <w:rsid w:val="00E957E5"/>
    <w:rsid w:val="00E9735F"/>
    <w:rsid w:val="00E97599"/>
    <w:rsid w:val="00EA0B8D"/>
    <w:rsid w:val="00EA10E6"/>
    <w:rsid w:val="00EA2FD2"/>
    <w:rsid w:val="00EA39B4"/>
    <w:rsid w:val="00EA3CE9"/>
    <w:rsid w:val="00EA44AE"/>
    <w:rsid w:val="00EA4838"/>
    <w:rsid w:val="00EA501B"/>
    <w:rsid w:val="00EA51A4"/>
    <w:rsid w:val="00EB0CCB"/>
    <w:rsid w:val="00EB1B35"/>
    <w:rsid w:val="00EB3CF4"/>
    <w:rsid w:val="00EB4389"/>
    <w:rsid w:val="00EC4C59"/>
    <w:rsid w:val="00EC54AB"/>
    <w:rsid w:val="00ED0B3D"/>
    <w:rsid w:val="00ED1A45"/>
    <w:rsid w:val="00ED4ED8"/>
    <w:rsid w:val="00EE0F57"/>
    <w:rsid w:val="00EE3985"/>
    <w:rsid w:val="00EE4CD1"/>
    <w:rsid w:val="00EE5C1B"/>
    <w:rsid w:val="00EF1E07"/>
    <w:rsid w:val="00EF288A"/>
    <w:rsid w:val="00EF4519"/>
    <w:rsid w:val="00EF53FE"/>
    <w:rsid w:val="00EF63A4"/>
    <w:rsid w:val="00EF7393"/>
    <w:rsid w:val="00F00420"/>
    <w:rsid w:val="00F01747"/>
    <w:rsid w:val="00F01986"/>
    <w:rsid w:val="00F02317"/>
    <w:rsid w:val="00F04694"/>
    <w:rsid w:val="00F05050"/>
    <w:rsid w:val="00F06629"/>
    <w:rsid w:val="00F072A2"/>
    <w:rsid w:val="00F074A6"/>
    <w:rsid w:val="00F10A6A"/>
    <w:rsid w:val="00F12A94"/>
    <w:rsid w:val="00F14A65"/>
    <w:rsid w:val="00F15EC1"/>
    <w:rsid w:val="00F170F4"/>
    <w:rsid w:val="00F232B0"/>
    <w:rsid w:val="00F2656A"/>
    <w:rsid w:val="00F30019"/>
    <w:rsid w:val="00F306D0"/>
    <w:rsid w:val="00F311C1"/>
    <w:rsid w:val="00F31979"/>
    <w:rsid w:val="00F33675"/>
    <w:rsid w:val="00F33A30"/>
    <w:rsid w:val="00F358C7"/>
    <w:rsid w:val="00F35CB0"/>
    <w:rsid w:val="00F36C17"/>
    <w:rsid w:val="00F37463"/>
    <w:rsid w:val="00F40ADF"/>
    <w:rsid w:val="00F414AA"/>
    <w:rsid w:val="00F41687"/>
    <w:rsid w:val="00F422F4"/>
    <w:rsid w:val="00F4343C"/>
    <w:rsid w:val="00F44CC3"/>
    <w:rsid w:val="00F45606"/>
    <w:rsid w:val="00F45BF3"/>
    <w:rsid w:val="00F45E4A"/>
    <w:rsid w:val="00F46966"/>
    <w:rsid w:val="00F46FE0"/>
    <w:rsid w:val="00F478D2"/>
    <w:rsid w:val="00F5276D"/>
    <w:rsid w:val="00F5437C"/>
    <w:rsid w:val="00F56305"/>
    <w:rsid w:val="00F62FB5"/>
    <w:rsid w:val="00F63C17"/>
    <w:rsid w:val="00F64AC5"/>
    <w:rsid w:val="00F678A0"/>
    <w:rsid w:val="00F67B1F"/>
    <w:rsid w:val="00F7035E"/>
    <w:rsid w:val="00F71803"/>
    <w:rsid w:val="00F741FA"/>
    <w:rsid w:val="00F74E3B"/>
    <w:rsid w:val="00F77298"/>
    <w:rsid w:val="00F82DC3"/>
    <w:rsid w:val="00F900D5"/>
    <w:rsid w:val="00F90E70"/>
    <w:rsid w:val="00F918DC"/>
    <w:rsid w:val="00F93E6B"/>
    <w:rsid w:val="00F95A9B"/>
    <w:rsid w:val="00F96535"/>
    <w:rsid w:val="00F96C6E"/>
    <w:rsid w:val="00FA029B"/>
    <w:rsid w:val="00FA05DC"/>
    <w:rsid w:val="00FA519E"/>
    <w:rsid w:val="00FA5C04"/>
    <w:rsid w:val="00FA70E5"/>
    <w:rsid w:val="00FB171B"/>
    <w:rsid w:val="00FB4408"/>
    <w:rsid w:val="00FB4ACE"/>
    <w:rsid w:val="00FB5975"/>
    <w:rsid w:val="00FB7437"/>
    <w:rsid w:val="00FC178C"/>
    <w:rsid w:val="00FC5A94"/>
    <w:rsid w:val="00FC5EB5"/>
    <w:rsid w:val="00FC60F4"/>
    <w:rsid w:val="00FD1BE6"/>
    <w:rsid w:val="00FD3E2C"/>
    <w:rsid w:val="00FD59CD"/>
    <w:rsid w:val="00FD684D"/>
    <w:rsid w:val="00FD77A5"/>
    <w:rsid w:val="00FE24DD"/>
    <w:rsid w:val="00FE3E02"/>
    <w:rsid w:val="00FE3FC0"/>
    <w:rsid w:val="00FE4B51"/>
    <w:rsid w:val="00FE4EA1"/>
    <w:rsid w:val="00FE7B30"/>
    <w:rsid w:val="00FF0649"/>
    <w:rsid w:val="00FF0A1B"/>
    <w:rsid w:val="00FF2DD4"/>
    <w:rsid w:val="00FF2F94"/>
    <w:rsid w:val="00FF3354"/>
    <w:rsid w:val="00FF6BEE"/>
    <w:rsid w:val="00FF6F93"/>
    <w:rsid w:val="00FF7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E7E09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0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20"/>
      <w:jc w:val="both"/>
    </w:pPr>
    <w:rPr>
      <w:rFonts w:ascii="Times New Roman" w:eastAsia="Times New Roman" w:hAnsi="Times New Roman"/>
    </w:rPr>
  </w:style>
  <w:style w:type="paragraph" w:styleId="Heading1">
    <w:name w:val="heading 1"/>
    <w:basedOn w:val="Normal"/>
    <w:next w:val="Normal"/>
    <w:qFormat/>
    <w:pPr>
      <w:keepNext/>
      <w:keepLines/>
      <w:spacing w:before="120" w:after="0"/>
      <w:outlineLvl w:val="0"/>
    </w:pPr>
    <w:rPr>
      <w:rFonts w:ascii="Arial" w:hAnsi="Arial"/>
      <w:b/>
      <w:caps/>
      <w:kern w:val="32"/>
      <w:sz w:val="18"/>
    </w:rPr>
  </w:style>
  <w:style w:type="paragraph" w:styleId="Heading2">
    <w:name w:val="heading 2"/>
    <w:basedOn w:val="Heading1"/>
    <w:next w:val="Normal"/>
    <w:qFormat/>
    <w:pPr>
      <w:outlineLvl w:val="1"/>
    </w:pPr>
    <w:rPr>
      <w:caps w:val="0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  <w:i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23"/>
      </w:numPr>
      <w:spacing w:before="240" w:after="60"/>
      <w:outlineLvl w:val="3"/>
    </w:pPr>
    <w:rPr>
      <w:b/>
      <w:sz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23"/>
      </w:numPr>
      <w:spacing w:before="240" w:after="60"/>
      <w:outlineLvl w:val="4"/>
    </w:pPr>
    <w:rPr>
      <w:b/>
      <w:i/>
      <w:sz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23"/>
      </w:numPr>
      <w:spacing w:before="240" w:after="60"/>
      <w:outlineLvl w:val="5"/>
    </w:pPr>
    <w:rPr>
      <w:b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2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23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23"/>
      </w:numPr>
      <w:spacing w:before="240" w:after="60"/>
      <w:outlineLvl w:val="8"/>
    </w:pPr>
    <w:rPr>
      <w:rFonts w:ascii="Arial" w:hAnsi="Arial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rFonts w:ascii="Arial" w:hAnsi="Arial"/>
    </w:rPr>
  </w:style>
  <w:style w:type="paragraph" w:customStyle="1" w:styleId="Author">
    <w:name w:val="Author"/>
    <w:basedOn w:val="Normal"/>
    <w:pPr>
      <w:spacing w:after="0"/>
      <w:jc w:val="center"/>
    </w:pPr>
    <w:rPr>
      <w:b/>
      <w:color w:val="000000"/>
      <w:sz w:val="24"/>
    </w:r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pPr>
      <w:spacing w:before="100" w:beforeAutospacing="1"/>
      <w:jc w:val="center"/>
      <w:outlineLvl w:val="0"/>
    </w:pPr>
    <w:rPr>
      <w:rFonts w:ascii="Arial" w:hAnsi="Arial"/>
      <w:b/>
      <w:kern w:val="28"/>
      <w:sz w:val="36"/>
    </w:rPr>
  </w:style>
  <w:style w:type="paragraph" w:styleId="BlockText">
    <w:name w:val="Block Text"/>
    <w:basedOn w:val="Normal"/>
    <w:pPr>
      <w:ind w:left="1440" w:right="1440"/>
    </w:pPr>
  </w:style>
  <w:style w:type="paragraph" w:styleId="Caption">
    <w:name w:val="caption"/>
    <w:basedOn w:val="Normal"/>
    <w:next w:val="Normal"/>
    <w:qFormat/>
    <w:pPr>
      <w:keepNext/>
      <w:spacing w:before="120"/>
      <w:jc w:val="center"/>
    </w:pPr>
    <w:rPr>
      <w:b/>
      <w:sz w:val="18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noteText">
    <w:name w:val="footnote text"/>
    <w:basedOn w:val="Normal"/>
    <w:semiHidden/>
    <w:pPr>
      <w:tabs>
        <w:tab w:val="left" w:pos="360"/>
      </w:tabs>
    </w:p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/>
      <w:b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11"/>
      </w:numPr>
    </w:pPr>
  </w:style>
  <w:style w:type="paragraph" w:styleId="ListBullet2">
    <w:name w:val="List Bullet 2"/>
    <w:basedOn w:val="Normal"/>
    <w:autoRedefine/>
    <w:pPr>
      <w:numPr>
        <w:numId w:val="12"/>
      </w:numPr>
    </w:pPr>
  </w:style>
  <w:style w:type="paragraph" w:styleId="ListBullet3">
    <w:name w:val="List Bullet 3"/>
    <w:basedOn w:val="Normal"/>
    <w:autoRedefine/>
    <w:pPr>
      <w:numPr>
        <w:numId w:val="13"/>
      </w:numPr>
    </w:pPr>
  </w:style>
  <w:style w:type="paragraph" w:styleId="ListBullet4">
    <w:name w:val="List Bullet 4"/>
    <w:basedOn w:val="Normal"/>
    <w:autoRedefine/>
    <w:pPr>
      <w:numPr>
        <w:numId w:val="14"/>
      </w:numPr>
    </w:pPr>
  </w:style>
  <w:style w:type="paragraph" w:styleId="ListBullet5">
    <w:name w:val="List Bullet 5"/>
    <w:basedOn w:val="Normal"/>
    <w:autoRedefine/>
    <w:pPr>
      <w:numPr>
        <w:numId w:val="15"/>
      </w:numPr>
    </w:pPr>
  </w:style>
  <w:style w:type="paragraph" w:styleId="ListContinue">
    <w:name w:val="List Continue"/>
    <w:basedOn w:val="Normal"/>
    <w:pPr>
      <w:ind w:left="360"/>
    </w:pPr>
  </w:style>
  <w:style w:type="paragraph" w:styleId="ListContinue2">
    <w:name w:val="List Continue 2"/>
    <w:basedOn w:val="Normal"/>
    <w:pPr>
      <w:ind w:left="720"/>
    </w:pPr>
  </w:style>
  <w:style w:type="paragraph" w:styleId="ListContinue3">
    <w:name w:val="List Continue 3"/>
    <w:basedOn w:val="Normal"/>
    <w:pPr>
      <w:ind w:left="1080"/>
    </w:pPr>
  </w:style>
  <w:style w:type="paragraph" w:styleId="ListContinue4">
    <w:name w:val="List Continue 4"/>
    <w:basedOn w:val="Normal"/>
    <w:pPr>
      <w:ind w:left="1440"/>
    </w:pPr>
  </w:style>
  <w:style w:type="paragraph" w:styleId="ListContinue5">
    <w:name w:val="List Continue 5"/>
    <w:basedOn w:val="Normal"/>
    <w:pPr>
      <w:ind w:left="1800"/>
    </w:pPr>
  </w:style>
  <w:style w:type="paragraph" w:styleId="ListNumber">
    <w:name w:val="List Number"/>
    <w:basedOn w:val="Normal"/>
    <w:pPr>
      <w:numPr>
        <w:numId w:val="16"/>
      </w:numPr>
    </w:pPr>
  </w:style>
  <w:style w:type="paragraph" w:styleId="ListNumber2">
    <w:name w:val="List Number 2"/>
    <w:basedOn w:val="Normal"/>
    <w:pPr>
      <w:numPr>
        <w:numId w:val="17"/>
      </w:numPr>
    </w:pPr>
  </w:style>
  <w:style w:type="paragraph" w:styleId="ListNumber3">
    <w:name w:val="List Number 3"/>
    <w:basedOn w:val="Normal"/>
    <w:pPr>
      <w:numPr>
        <w:numId w:val="18"/>
      </w:numPr>
    </w:pPr>
  </w:style>
  <w:style w:type="paragraph" w:styleId="ListNumber4">
    <w:name w:val="List Number 4"/>
    <w:basedOn w:val="Normal"/>
    <w:pPr>
      <w:numPr>
        <w:numId w:val="19"/>
      </w:numPr>
    </w:pPr>
  </w:style>
  <w:style w:type="paragraph" w:styleId="ListNumber5">
    <w:name w:val="List Number 5"/>
    <w:basedOn w:val="Normal"/>
    <w:pPr>
      <w:numPr>
        <w:numId w:val="2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</w:rPr>
  </w:style>
  <w:style w:type="paragraph" w:styleId="NormalWeb">
    <w:name w:val="Normal (Web)"/>
    <w:basedOn w:val="Normal"/>
    <w:uiPriority w:val="99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/>
      <w:b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FootnoteReference">
    <w:name w:val="footnote reference"/>
    <w:semiHidden/>
    <w:rPr>
      <w:vertAlign w:val="superscript"/>
    </w:rPr>
  </w:style>
  <w:style w:type="paragraph" w:customStyle="1" w:styleId="Bullet">
    <w:name w:val="Bullet"/>
    <w:basedOn w:val="Normal"/>
    <w:pPr>
      <w:numPr>
        <w:numId w:val="31"/>
      </w:numPr>
      <w:tabs>
        <w:tab w:val="clear" w:pos="720"/>
        <w:tab w:val="left" w:pos="180"/>
      </w:tabs>
      <w:overflowPunct w:val="0"/>
      <w:autoSpaceDE w:val="0"/>
      <w:autoSpaceDN w:val="0"/>
      <w:adjustRightInd w:val="0"/>
      <w:spacing w:after="80"/>
      <w:ind w:left="180" w:hanging="180"/>
      <w:textAlignment w:val="baseline"/>
    </w:pPr>
  </w:style>
  <w:style w:type="paragraph" w:customStyle="1" w:styleId="Paper-Title">
    <w:name w:val="Paper-Title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Helvetica" w:hAnsi="Helvetica"/>
      <w:b/>
      <w:sz w:val="36"/>
    </w:rPr>
  </w:style>
  <w:style w:type="paragraph" w:customStyle="1" w:styleId="References">
    <w:name w:val="References"/>
    <w:basedOn w:val="Normal"/>
    <w:pPr>
      <w:overflowPunct w:val="0"/>
      <w:autoSpaceDE w:val="0"/>
      <w:autoSpaceDN w:val="0"/>
      <w:adjustRightInd w:val="0"/>
      <w:spacing w:after="80"/>
      <w:ind w:left="270" w:hanging="270"/>
      <w:textAlignment w:val="baseline"/>
    </w:pPr>
  </w:style>
  <w:style w:type="character" w:styleId="CommentReference">
    <w:name w:val="annotation reference"/>
    <w:semiHidden/>
    <w:rPr>
      <w:sz w:val="16"/>
    </w:rPr>
  </w:style>
  <w:style w:type="paragraph" w:customStyle="1" w:styleId="Abstract">
    <w:name w:val="Abstract"/>
    <w:basedOn w:val="Heading1"/>
    <w:pPr>
      <w:spacing w:before="40"/>
      <w:outlineLvl w:val="9"/>
    </w:pPr>
    <w:rPr>
      <w:rFonts w:ascii="Times New Roman" w:hAnsi="Times New Roman"/>
      <w:kern w:val="28"/>
      <w:sz w:val="24"/>
    </w:rPr>
  </w:style>
  <w:style w:type="character" w:styleId="Hyperlink">
    <w:name w:val="Hyperlink"/>
    <w:rPr>
      <w:color w:val="0000FF"/>
      <w:u w:val="single"/>
    </w:rPr>
  </w:style>
  <w:style w:type="paragraph" w:customStyle="1" w:styleId="Affiliation">
    <w:name w:val="Affiliation"/>
    <w:basedOn w:val="Author"/>
    <w:rPr>
      <w:b w:val="0"/>
    </w:rPr>
  </w:style>
  <w:style w:type="paragraph" w:customStyle="1" w:styleId="Figure">
    <w:name w:val="Figure"/>
    <w:basedOn w:val="Normal"/>
    <w:pPr>
      <w:spacing w:after="0"/>
    </w:pPr>
  </w:style>
  <w:style w:type="paragraph" w:customStyle="1" w:styleId="Copyright">
    <w:name w:val="Copyright"/>
    <w:basedOn w:val="Normal"/>
    <w:pPr>
      <w:framePr w:w="4680" w:h="1977" w:hRule="exact" w:hSpace="187" w:wrap="auto" w:vAnchor="page" w:hAnchor="page" w:x="1155" w:y="12605" w:anchorLock="1"/>
      <w:spacing w:after="0"/>
    </w:pPr>
    <w:rPr>
      <w:sz w:val="16"/>
    </w:rPr>
  </w:style>
  <w:style w:type="paragraph" w:customStyle="1" w:styleId="cell">
    <w:name w:val="cell"/>
    <w:basedOn w:val="Normal"/>
    <w:pPr>
      <w:keepNext/>
      <w:keepLines/>
      <w:jc w:val="center"/>
    </w:pPr>
    <w:rPr>
      <w:b/>
    </w:rPr>
  </w:style>
  <w:style w:type="character" w:customStyle="1" w:styleId="v8n000000">
    <w:name w:val="v8n000000"/>
    <w:basedOn w:val="DefaultParagraphFont"/>
  </w:style>
  <w:style w:type="paragraph" w:customStyle="1" w:styleId="TableText">
    <w:name w:val="Table Text"/>
    <w:basedOn w:val="Normal"/>
    <w:pPr>
      <w:keepLines/>
      <w:spacing w:before="40" w:after="40"/>
      <w:jc w:val="left"/>
    </w:pPr>
  </w:style>
  <w:style w:type="character" w:styleId="FollowedHyperlink">
    <w:name w:val="FollowedHyperlink"/>
    <w:rPr>
      <w:color w:val="800080"/>
      <w:u w:val="single"/>
    </w:rPr>
  </w:style>
  <w:style w:type="paragraph" w:styleId="CommentSubject">
    <w:name w:val="annotation subject"/>
    <w:basedOn w:val="CommentText"/>
    <w:next w:val="CommentText"/>
    <w:semiHidden/>
    <w:rsid w:val="006D66A4"/>
    <w:rPr>
      <w:b/>
      <w:bCs/>
    </w:rPr>
  </w:style>
  <w:style w:type="paragraph" w:styleId="BalloonText">
    <w:name w:val="Balloon Text"/>
    <w:basedOn w:val="Normal"/>
    <w:semiHidden/>
    <w:rsid w:val="006D66A4"/>
    <w:rPr>
      <w:rFonts w:ascii="Tahoma" w:hAnsi="Tahoma" w:cs="Tahoma"/>
      <w:sz w:val="16"/>
      <w:szCs w:val="16"/>
    </w:rPr>
  </w:style>
  <w:style w:type="character" w:customStyle="1" w:styleId="q">
    <w:name w:val="q"/>
    <w:basedOn w:val="DefaultParagraphFont"/>
    <w:rsid w:val="00F01986"/>
  </w:style>
  <w:style w:type="table" w:styleId="TableGrid">
    <w:name w:val="Table Grid"/>
    <w:basedOn w:val="TableNormal"/>
    <w:uiPriority w:val="59"/>
    <w:rsid w:val="00422F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51AF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0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20"/>
      <w:jc w:val="both"/>
    </w:pPr>
    <w:rPr>
      <w:rFonts w:ascii="Times New Roman" w:eastAsia="Times New Roman" w:hAnsi="Times New Roman"/>
    </w:rPr>
  </w:style>
  <w:style w:type="paragraph" w:styleId="Heading1">
    <w:name w:val="heading 1"/>
    <w:basedOn w:val="Normal"/>
    <w:next w:val="Normal"/>
    <w:qFormat/>
    <w:pPr>
      <w:keepNext/>
      <w:keepLines/>
      <w:spacing w:before="120" w:after="0"/>
      <w:outlineLvl w:val="0"/>
    </w:pPr>
    <w:rPr>
      <w:rFonts w:ascii="Arial" w:hAnsi="Arial"/>
      <w:b/>
      <w:caps/>
      <w:kern w:val="32"/>
      <w:sz w:val="18"/>
    </w:rPr>
  </w:style>
  <w:style w:type="paragraph" w:styleId="Heading2">
    <w:name w:val="heading 2"/>
    <w:basedOn w:val="Heading1"/>
    <w:next w:val="Normal"/>
    <w:qFormat/>
    <w:pPr>
      <w:outlineLvl w:val="1"/>
    </w:pPr>
    <w:rPr>
      <w:caps w:val="0"/>
    </w:rPr>
  </w:style>
  <w:style w:type="paragraph" w:styleId="Heading3">
    <w:name w:val="heading 3"/>
    <w:basedOn w:val="Heading2"/>
    <w:next w:val="Normal"/>
    <w:qFormat/>
    <w:pPr>
      <w:outlineLvl w:val="2"/>
    </w:pPr>
    <w:rPr>
      <w:b w:val="0"/>
      <w:i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23"/>
      </w:numPr>
      <w:spacing w:before="240" w:after="60"/>
      <w:outlineLvl w:val="3"/>
    </w:pPr>
    <w:rPr>
      <w:b/>
      <w:sz w:val="28"/>
    </w:rPr>
  </w:style>
  <w:style w:type="paragraph" w:styleId="Heading5">
    <w:name w:val="heading 5"/>
    <w:basedOn w:val="Normal"/>
    <w:next w:val="Normal"/>
    <w:qFormat/>
    <w:pPr>
      <w:numPr>
        <w:ilvl w:val="4"/>
        <w:numId w:val="23"/>
      </w:numPr>
      <w:spacing w:before="240" w:after="60"/>
      <w:outlineLvl w:val="4"/>
    </w:pPr>
    <w:rPr>
      <w:b/>
      <w:i/>
      <w:sz w:val="26"/>
    </w:rPr>
  </w:style>
  <w:style w:type="paragraph" w:styleId="Heading6">
    <w:name w:val="heading 6"/>
    <w:basedOn w:val="Normal"/>
    <w:next w:val="Normal"/>
    <w:qFormat/>
    <w:pPr>
      <w:numPr>
        <w:ilvl w:val="5"/>
        <w:numId w:val="23"/>
      </w:numPr>
      <w:spacing w:before="240" w:after="60"/>
      <w:outlineLvl w:val="5"/>
    </w:pPr>
    <w:rPr>
      <w:b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2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23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23"/>
      </w:numPr>
      <w:spacing w:before="240" w:after="60"/>
      <w:outlineLvl w:val="8"/>
    </w:pPr>
    <w:rPr>
      <w:rFonts w:ascii="Arial" w:hAnsi="Arial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rFonts w:ascii="Arial" w:hAnsi="Arial"/>
    </w:rPr>
  </w:style>
  <w:style w:type="paragraph" w:customStyle="1" w:styleId="Author">
    <w:name w:val="Author"/>
    <w:basedOn w:val="Normal"/>
    <w:pPr>
      <w:spacing w:after="0"/>
      <w:jc w:val="center"/>
    </w:pPr>
    <w:rPr>
      <w:b/>
      <w:color w:val="000000"/>
      <w:sz w:val="24"/>
    </w:rPr>
  </w:style>
  <w:style w:type="character" w:styleId="PageNumber">
    <w:name w:val="page number"/>
    <w:basedOn w:val="DefaultParagraphFont"/>
  </w:style>
  <w:style w:type="paragraph" w:styleId="Title">
    <w:name w:val="Title"/>
    <w:basedOn w:val="Normal"/>
    <w:qFormat/>
    <w:pPr>
      <w:spacing w:before="100" w:beforeAutospacing="1"/>
      <w:jc w:val="center"/>
      <w:outlineLvl w:val="0"/>
    </w:pPr>
    <w:rPr>
      <w:rFonts w:ascii="Arial" w:hAnsi="Arial"/>
      <w:b/>
      <w:kern w:val="28"/>
      <w:sz w:val="36"/>
    </w:rPr>
  </w:style>
  <w:style w:type="paragraph" w:styleId="BlockText">
    <w:name w:val="Block Text"/>
    <w:basedOn w:val="Normal"/>
    <w:pPr>
      <w:ind w:left="1440" w:right="1440"/>
    </w:pPr>
  </w:style>
  <w:style w:type="paragraph" w:styleId="Caption">
    <w:name w:val="caption"/>
    <w:basedOn w:val="Normal"/>
    <w:next w:val="Normal"/>
    <w:qFormat/>
    <w:pPr>
      <w:keepNext/>
      <w:spacing w:before="120"/>
      <w:jc w:val="center"/>
    </w:pPr>
    <w:rPr>
      <w:b/>
      <w:sz w:val="18"/>
    </w:rPr>
  </w:style>
  <w:style w:type="paragraph" w:styleId="Closing">
    <w:name w:val="Closing"/>
    <w:basedOn w:val="Normal"/>
    <w:pPr>
      <w:ind w:left="4320"/>
    </w:pPr>
  </w:style>
  <w:style w:type="paragraph" w:styleId="CommentText">
    <w:name w:val="annotation text"/>
    <w:basedOn w:val="Normal"/>
    <w:semiHidden/>
  </w:style>
  <w:style w:type="paragraph" w:styleId="Date">
    <w:name w:val="Date"/>
    <w:basedOn w:val="Normal"/>
    <w:next w:val="Normal"/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styleId="FootnoteText">
    <w:name w:val="footnote text"/>
    <w:basedOn w:val="Normal"/>
    <w:semiHidden/>
    <w:pPr>
      <w:tabs>
        <w:tab w:val="left" w:pos="360"/>
      </w:tabs>
    </w:pPr>
  </w:style>
  <w:style w:type="paragraph" w:styleId="Index1">
    <w:name w:val="index 1"/>
    <w:basedOn w:val="Normal"/>
    <w:next w:val="Normal"/>
    <w:autoRedefine/>
    <w:semiHidden/>
    <w:pPr>
      <w:ind w:left="240" w:hanging="240"/>
    </w:pPr>
  </w:style>
  <w:style w:type="paragraph" w:styleId="Index2">
    <w:name w:val="index 2"/>
    <w:basedOn w:val="Normal"/>
    <w:next w:val="Normal"/>
    <w:autoRedefine/>
    <w:semiHidden/>
    <w:pPr>
      <w:ind w:left="480" w:hanging="240"/>
    </w:pPr>
  </w:style>
  <w:style w:type="paragraph" w:styleId="Index3">
    <w:name w:val="index 3"/>
    <w:basedOn w:val="Normal"/>
    <w:next w:val="Normal"/>
    <w:autoRedefine/>
    <w:semiHidden/>
    <w:pPr>
      <w:ind w:left="720" w:hanging="240"/>
    </w:pPr>
  </w:style>
  <w:style w:type="paragraph" w:styleId="Index4">
    <w:name w:val="index 4"/>
    <w:basedOn w:val="Normal"/>
    <w:next w:val="Normal"/>
    <w:autoRedefine/>
    <w:semiHidden/>
    <w:pPr>
      <w:ind w:left="960" w:hanging="240"/>
    </w:pPr>
  </w:style>
  <w:style w:type="paragraph" w:styleId="Index5">
    <w:name w:val="index 5"/>
    <w:basedOn w:val="Normal"/>
    <w:next w:val="Normal"/>
    <w:autoRedefine/>
    <w:semiHidden/>
    <w:pPr>
      <w:ind w:left="1200" w:hanging="240"/>
    </w:pPr>
  </w:style>
  <w:style w:type="paragraph" w:styleId="Index6">
    <w:name w:val="index 6"/>
    <w:basedOn w:val="Normal"/>
    <w:next w:val="Normal"/>
    <w:autoRedefine/>
    <w:semiHidden/>
    <w:pPr>
      <w:ind w:left="1440" w:hanging="240"/>
    </w:pPr>
  </w:style>
  <w:style w:type="paragraph" w:styleId="Index7">
    <w:name w:val="index 7"/>
    <w:basedOn w:val="Normal"/>
    <w:next w:val="Normal"/>
    <w:autoRedefine/>
    <w:semiHidden/>
    <w:pPr>
      <w:ind w:left="1680" w:hanging="240"/>
    </w:pPr>
  </w:style>
  <w:style w:type="paragraph" w:styleId="Index8">
    <w:name w:val="index 8"/>
    <w:basedOn w:val="Normal"/>
    <w:next w:val="Normal"/>
    <w:autoRedefine/>
    <w:semiHidden/>
    <w:pPr>
      <w:ind w:left="1920" w:hanging="240"/>
    </w:pPr>
  </w:style>
  <w:style w:type="paragraph" w:styleId="Index9">
    <w:name w:val="index 9"/>
    <w:basedOn w:val="Normal"/>
    <w:next w:val="Normal"/>
    <w:autoRedefine/>
    <w:semiHidden/>
    <w:pPr>
      <w:ind w:left="2160" w:hanging="240"/>
    </w:pPr>
  </w:style>
  <w:style w:type="paragraph" w:styleId="IndexHeading">
    <w:name w:val="index heading"/>
    <w:basedOn w:val="Normal"/>
    <w:next w:val="Index1"/>
    <w:semiHidden/>
    <w:rPr>
      <w:rFonts w:ascii="Arial" w:hAnsi="Arial"/>
      <w:b/>
    </w:rPr>
  </w:style>
  <w:style w:type="paragraph" w:styleId="List">
    <w:name w:val="List"/>
    <w:basedOn w:val="Normal"/>
    <w:pPr>
      <w:ind w:left="360" w:hanging="360"/>
    </w:pPr>
  </w:style>
  <w:style w:type="paragraph" w:styleId="List2">
    <w:name w:val="List 2"/>
    <w:basedOn w:val="Normal"/>
    <w:pPr>
      <w:ind w:left="720" w:hanging="360"/>
    </w:pPr>
  </w:style>
  <w:style w:type="paragraph" w:styleId="List3">
    <w:name w:val="List 3"/>
    <w:basedOn w:val="Normal"/>
    <w:pPr>
      <w:ind w:left="1080" w:hanging="360"/>
    </w:pPr>
  </w:style>
  <w:style w:type="paragraph" w:styleId="List4">
    <w:name w:val="List 4"/>
    <w:basedOn w:val="Normal"/>
    <w:pPr>
      <w:ind w:left="1440" w:hanging="360"/>
    </w:pPr>
  </w:style>
  <w:style w:type="paragraph" w:styleId="List5">
    <w:name w:val="List 5"/>
    <w:basedOn w:val="Normal"/>
    <w:pPr>
      <w:ind w:left="1800" w:hanging="360"/>
    </w:pPr>
  </w:style>
  <w:style w:type="paragraph" w:styleId="ListBullet">
    <w:name w:val="List Bullet"/>
    <w:basedOn w:val="Normal"/>
    <w:autoRedefine/>
    <w:pPr>
      <w:numPr>
        <w:numId w:val="11"/>
      </w:numPr>
    </w:pPr>
  </w:style>
  <w:style w:type="paragraph" w:styleId="ListBullet2">
    <w:name w:val="List Bullet 2"/>
    <w:basedOn w:val="Normal"/>
    <w:autoRedefine/>
    <w:pPr>
      <w:numPr>
        <w:numId w:val="12"/>
      </w:numPr>
    </w:pPr>
  </w:style>
  <w:style w:type="paragraph" w:styleId="ListBullet3">
    <w:name w:val="List Bullet 3"/>
    <w:basedOn w:val="Normal"/>
    <w:autoRedefine/>
    <w:pPr>
      <w:numPr>
        <w:numId w:val="13"/>
      </w:numPr>
    </w:pPr>
  </w:style>
  <w:style w:type="paragraph" w:styleId="ListBullet4">
    <w:name w:val="List Bullet 4"/>
    <w:basedOn w:val="Normal"/>
    <w:autoRedefine/>
    <w:pPr>
      <w:numPr>
        <w:numId w:val="14"/>
      </w:numPr>
    </w:pPr>
  </w:style>
  <w:style w:type="paragraph" w:styleId="ListBullet5">
    <w:name w:val="List Bullet 5"/>
    <w:basedOn w:val="Normal"/>
    <w:autoRedefine/>
    <w:pPr>
      <w:numPr>
        <w:numId w:val="15"/>
      </w:numPr>
    </w:pPr>
  </w:style>
  <w:style w:type="paragraph" w:styleId="ListContinue">
    <w:name w:val="List Continue"/>
    <w:basedOn w:val="Normal"/>
    <w:pPr>
      <w:ind w:left="360"/>
    </w:pPr>
  </w:style>
  <w:style w:type="paragraph" w:styleId="ListContinue2">
    <w:name w:val="List Continue 2"/>
    <w:basedOn w:val="Normal"/>
    <w:pPr>
      <w:ind w:left="720"/>
    </w:pPr>
  </w:style>
  <w:style w:type="paragraph" w:styleId="ListContinue3">
    <w:name w:val="List Continue 3"/>
    <w:basedOn w:val="Normal"/>
    <w:pPr>
      <w:ind w:left="1080"/>
    </w:pPr>
  </w:style>
  <w:style w:type="paragraph" w:styleId="ListContinue4">
    <w:name w:val="List Continue 4"/>
    <w:basedOn w:val="Normal"/>
    <w:pPr>
      <w:ind w:left="1440"/>
    </w:pPr>
  </w:style>
  <w:style w:type="paragraph" w:styleId="ListContinue5">
    <w:name w:val="List Continue 5"/>
    <w:basedOn w:val="Normal"/>
    <w:pPr>
      <w:ind w:left="1800"/>
    </w:pPr>
  </w:style>
  <w:style w:type="paragraph" w:styleId="ListNumber">
    <w:name w:val="List Number"/>
    <w:basedOn w:val="Normal"/>
    <w:pPr>
      <w:numPr>
        <w:numId w:val="16"/>
      </w:numPr>
    </w:pPr>
  </w:style>
  <w:style w:type="paragraph" w:styleId="ListNumber2">
    <w:name w:val="List Number 2"/>
    <w:basedOn w:val="Normal"/>
    <w:pPr>
      <w:numPr>
        <w:numId w:val="17"/>
      </w:numPr>
    </w:pPr>
  </w:style>
  <w:style w:type="paragraph" w:styleId="ListNumber3">
    <w:name w:val="List Number 3"/>
    <w:basedOn w:val="Normal"/>
    <w:pPr>
      <w:numPr>
        <w:numId w:val="18"/>
      </w:numPr>
    </w:pPr>
  </w:style>
  <w:style w:type="paragraph" w:styleId="ListNumber4">
    <w:name w:val="List Number 4"/>
    <w:basedOn w:val="Normal"/>
    <w:pPr>
      <w:numPr>
        <w:numId w:val="19"/>
      </w:numPr>
    </w:pPr>
  </w:style>
  <w:style w:type="paragraph" w:styleId="ListNumber5">
    <w:name w:val="List Number 5"/>
    <w:basedOn w:val="Normal"/>
    <w:pPr>
      <w:numPr>
        <w:numId w:val="20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/>
    </w:rPr>
  </w:style>
  <w:style w:type="paragraph" w:styleId="MessageHeader">
    <w:name w:val="Message Header"/>
    <w:basedOn w:val="Normal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Arial" w:hAnsi="Arial"/>
    </w:rPr>
  </w:style>
  <w:style w:type="paragraph" w:styleId="NormalWeb">
    <w:name w:val="Normal (Web)"/>
    <w:basedOn w:val="Normal"/>
    <w:uiPriority w:val="99"/>
  </w:style>
  <w:style w:type="paragraph" w:styleId="NormalIndent">
    <w:name w:val="Normal Indent"/>
    <w:basedOn w:val="Normal"/>
    <w:pPr>
      <w:ind w:left="720"/>
    </w:pPr>
  </w:style>
  <w:style w:type="paragraph" w:styleId="NoteHeading">
    <w:name w:val="Note Heading"/>
    <w:basedOn w:val="Normal"/>
    <w:next w:val="Normal"/>
  </w:style>
  <w:style w:type="paragraph" w:styleId="PlainText">
    <w:name w:val="Plain Text"/>
    <w:basedOn w:val="Normal"/>
    <w:rPr>
      <w:rFonts w:ascii="Courier New" w:hAnsi="Courier New"/>
    </w:rPr>
  </w:style>
  <w:style w:type="paragraph" w:styleId="Salutation">
    <w:name w:val="Salutation"/>
    <w:basedOn w:val="Normal"/>
    <w:next w:val="Normal"/>
  </w:style>
  <w:style w:type="paragraph" w:styleId="Signature">
    <w:name w:val="Signature"/>
    <w:basedOn w:val="Normal"/>
    <w:pPr>
      <w:ind w:left="4320"/>
    </w:pPr>
  </w:style>
  <w:style w:type="paragraph" w:styleId="Subtitle">
    <w:name w:val="Subtitle"/>
    <w:basedOn w:val="Normal"/>
    <w:qFormat/>
    <w:pPr>
      <w:spacing w:after="60"/>
      <w:jc w:val="center"/>
      <w:outlineLvl w:val="1"/>
    </w:pPr>
    <w:rPr>
      <w:rFonts w:ascii="Arial" w:hAnsi="Arial"/>
    </w:rPr>
  </w:style>
  <w:style w:type="paragraph" w:styleId="TableofAuthorities">
    <w:name w:val="table of authorities"/>
    <w:basedOn w:val="Normal"/>
    <w:next w:val="Normal"/>
    <w:semiHidden/>
    <w:pPr>
      <w:ind w:left="240" w:hanging="240"/>
    </w:pPr>
  </w:style>
  <w:style w:type="paragraph" w:styleId="TableofFigures">
    <w:name w:val="table of figures"/>
    <w:basedOn w:val="Normal"/>
    <w:next w:val="Normal"/>
    <w:semiHidden/>
    <w:pPr>
      <w:ind w:left="480" w:hanging="480"/>
    </w:pPr>
  </w:style>
  <w:style w:type="paragraph" w:styleId="TOAHeading">
    <w:name w:val="toa heading"/>
    <w:basedOn w:val="Normal"/>
    <w:next w:val="Normal"/>
    <w:semiHidden/>
    <w:pPr>
      <w:spacing w:before="120"/>
    </w:pPr>
    <w:rPr>
      <w:rFonts w:ascii="Arial" w:hAnsi="Arial"/>
      <w:b/>
    </w:rPr>
  </w:style>
  <w:style w:type="paragraph" w:styleId="TOC1">
    <w:name w:val="toc 1"/>
    <w:basedOn w:val="Normal"/>
    <w:next w:val="Normal"/>
    <w:autoRedefine/>
    <w:semiHidden/>
  </w:style>
  <w:style w:type="paragraph" w:styleId="TOC2">
    <w:name w:val="toc 2"/>
    <w:basedOn w:val="Normal"/>
    <w:next w:val="Normal"/>
    <w:autoRedefine/>
    <w:semiHidden/>
    <w:pPr>
      <w:ind w:left="240"/>
    </w:pPr>
  </w:style>
  <w:style w:type="paragraph" w:styleId="TOC3">
    <w:name w:val="toc 3"/>
    <w:basedOn w:val="Normal"/>
    <w:next w:val="Normal"/>
    <w:autoRedefine/>
    <w:semiHidden/>
    <w:pPr>
      <w:ind w:left="480"/>
    </w:p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FootnoteReference">
    <w:name w:val="footnote reference"/>
    <w:semiHidden/>
    <w:rPr>
      <w:vertAlign w:val="superscript"/>
    </w:rPr>
  </w:style>
  <w:style w:type="paragraph" w:customStyle="1" w:styleId="Bullet">
    <w:name w:val="Bullet"/>
    <w:basedOn w:val="Normal"/>
    <w:pPr>
      <w:numPr>
        <w:numId w:val="31"/>
      </w:numPr>
      <w:tabs>
        <w:tab w:val="clear" w:pos="720"/>
        <w:tab w:val="left" w:pos="180"/>
      </w:tabs>
      <w:overflowPunct w:val="0"/>
      <w:autoSpaceDE w:val="0"/>
      <w:autoSpaceDN w:val="0"/>
      <w:adjustRightInd w:val="0"/>
      <w:spacing w:after="80"/>
      <w:ind w:left="180" w:hanging="180"/>
      <w:textAlignment w:val="baseline"/>
    </w:pPr>
  </w:style>
  <w:style w:type="paragraph" w:customStyle="1" w:styleId="Paper-Title">
    <w:name w:val="Paper-Title"/>
    <w:basedOn w:val="Normal"/>
    <w:pPr>
      <w:overflowPunct w:val="0"/>
      <w:autoSpaceDE w:val="0"/>
      <w:autoSpaceDN w:val="0"/>
      <w:adjustRightInd w:val="0"/>
      <w:jc w:val="center"/>
      <w:textAlignment w:val="baseline"/>
    </w:pPr>
    <w:rPr>
      <w:rFonts w:ascii="Helvetica" w:hAnsi="Helvetica"/>
      <w:b/>
      <w:sz w:val="36"/>
    </w:rPr>
  </w:style>
  <w:style w:type="paragraph" w:customStyle="1" w:styleId="References">
    <w:name w:val="References"/>
    <w:basedOn w:val="Normal"/>
    <w:pPr>
      <w:overflowPunct w:val="0"/>
      <w:autoSpaceDE w:val="0"/>
      <w:autoSpaceDN w:val="0"/>
      <w:adjustRightInd w:val="0"/>
      <w:spacing w:after="80"/>
      <w:ind w:left="270" w:hanging="270"/>
      <w:textAlignment w:val="baseline"/>
    </w:pPr>
  </w:style>
  <w:style w:type="character" w:styleId="CommentReference">
    <w:name w:val="annotation reference"/>
    <w:semiHidden/>
    <w:rPr>
      <w:sz w:val="16"/>
    </w:rPr>
  </w:style>
  <w:style w:type="paragraph" w:customStyle="1" w:styleId="Abstract">
    <w:name w:val="Abstract"/>
    <w:basedOn w:val="Heading1"/>
    <w:pPr>
      <w:spacing w:before="40"/>
      <w:outlineLvl w:val="9"/>
    </w:pPr>
    <w:rPr>
      <w:rFonts w:ascii="Times New Roman" w:hAnsi="Times New Roman"/>
      <w:kern w:val="28"/>
      <w:sz w:val="24"/>
    </w:rPr>
  </w:style>
  <w:style w:type="character" w:styleId="Hyperlink">
    <w:name w:val="Hyperlink"/>
    <w:rPr>
      <w:color w:val="0000FF"/>
      <w:u w:val="single"/>
    </w:rPr>
  </w:style>
  <w:style w:type="paragraph" w:customStyle="1" w:styleId="Affiliation">
    <w:name w:val="Affiliation"/>
    <w:basedOn w:val="Author"/>
    <w:rPr>
      <w:b w:val="0"/>
    </w:rPr>
  </w:style>
  <w:style w:type="paragraph" w:customStyle="1" w:styleId="Figure">
    <w:name w:val="Figure"/>
    <w:basedOn w:val="Normal"/>
    <w:pPr>
      <w:spacing w:after="0"/>
    </w:pPr>
  </w:style>
  <w:style w:type="paragraph" w:customStyle="1" w:styleId="Copyright">
    <w:name w:val="Copyright"/>
    <w:basedOn w:val="Normal"/>
    <w:pPr>
      <w:framePr w:w="4680" w:h="1977" w:hRule="exact" w:hSpace="187" w:wrap="auto" w:vAnchor="page" w:hAnchor="page" w:x="1155" w:y="12605" w:anchorLock="1"/>
      <w:spacing w:after="0"/>
    </w:pPr>
    <w:rPr>
      <w:sz w:val="16"/>
    </w:rPr>
  </w:style>
  <w:style w:type="paragraph" w:customStyle="1" w:styleId="cell">
    <w:name w:val="cell"/>
    <w:basedOn w:val="Normal"/>
    <w:pPr>
      <w:keepNext/>
      <w:keepLines/>
      <w:jc w:val="center"/>
    </w:pPr>
    <w:rPr>
      <w:b/>
    </w:rPr>
  </w:style>
  <w:style w:type="character" w:customStyle="1" w:styleId="v8n000000">
    <w:name w:val="v8n000000"/>
    <w:basedOn w:val="DefaultParagraphFont"/>
  </w:style>
  <w:style w:type="paragraph" w:customStyle="1" w:styleId="TableText">
    <w:name w:val="Table Text"/>
    <w:basedOn w:val="Normal"/>
    <w:pPr>
      <w:keepLines/>
      <w:spacing w:before="40" w:after="40"/>
      <w:jc w:val="left"/>
    </w:pPr>
  </w:style>
  <w:style w:type="character" w:styleId="FollowedHyperlink">
    <w:name w:val="FollowedHyperlink"/>
    <w:rPr>
      <w:color w:val="800080"/>
      <w:u w:val="single"/>
    </w:rPr>
  </w:style>
  <w:style w:type="paragraph" w:styleId="CommentSubject">
    <w:name w:val="annotation subject"/>
    <w:basedOn w:val="CommentText"/>
    <w:next w:val="CommentText"/>
    <w:semiHidden/>
    <w:rsid w:val="006D66A4"/>
    <w:rPr>
      <w:b/>
      <w:bCs/>
    </w:rPr>
  </w:style>
  <w:style w:type="paragraph" w:styleId="BalloonText">
    <w:name w:val="Balloon Text"/>
    <w:basedOn w:val="Normal"/>
    <w:semiHidden/>
    <w:rsid w:val="006D66A4"/>
    <w:rPr>
      <w:rFonts w:ascii="Tahoma" w:hAnsi="Tahoma" w:cs="Tahoma"/>
      <w:sz w:val="16"/>
      <w:szCs w:val="16"/>
    </w:rPr>
  </w:style>
  <w:style w:type="character" w:customStyle="1" w:styleId="q">
    <w:name w:val="q"/>
    <w:basedOn w:val="DefaultParagraphFont"/>
    <w:rsid w:val="00F01986"/>
  </w:style>
  <w:style w:type="table" w:styleId="TableGrid">
    <w:name w:val="Table Grid"/>
    <w:basedOn w:val="TableNormal"/>
    <w:uiPriority w:val="59"/>
    <w:rsid w:val="00422F8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951AF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59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3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0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1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18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8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0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0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8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39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image" Target="media/image450.png"/><Relationship Id="rId64" Type="http://schemas.openxmlformats.org/officeDocument/2006/relationships/header" Target="header1.xml"/><Relationship Id="rId65" Type="http://schemas.openxmlformats.org/officeDocument/2006/relationships/fontTable" Target="fontTable.xml"/><Relationship Id="rId66" Type="http://schemas.openxmlformats.org/officeDocument/2006/relationships/theme" Target="theme/theme1.xml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360.png"/><Relationship Id="rId55" Type="http://schemas.openxmlformats.org/officeDocument/2006/relationships/image" Target="media/image370.png"/><Relationship Id="rId56" Type="http://schemas.openxmlformats.org/officeDocument/2006/relationships/image" Target="media/image380.png"/><Relationship Id="rId57" Type="http://schemas.openxmlformats.org/officeDocument/2006/relationships/image" Target="media/image390.png"/><Relationship Id="rId58" Type="http://schemas.openxmlformats.org/officeDocument/2006/relationships/image" Target="media/image400.png"/><Relationship Id="rId59" Type="http://schemas.openxmlformats.org/officeDocument/2006/relationships/image" Target="media/image410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comments" Target="comments.xm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420.png"/><Relationship Id="rId61" Type="http://schemas.openxmlformats.org/officeDocument/2006/relationships/image" Target="media/image430.png"/><Relationship Id="rId62" Type="http://schemas.openxmlformats.org/officeDocument/2006/relationships/image" Target="media/image440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2830</Words>
  <Characters>16134</Characters>
  <Application>Microsoft Macintosh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SIGCHI Conference Paper Format</vt:lpstr>
    </vt:vector>
  </TitlesOfParts>
  <Company>ACM</Company>
  <LinksUpToDate>false</LinksUpToDate>
  <CharactersWithSpaces>18927</CharactersWithSpaces>
  <SharedDoc>false</SharedDoc>
  <HLinks>
    <vt:vector size="48" baseType="variant">
      <vt:variant>
        <vt:i4>3080250</vt:i4>
      </vt:variant>
      <vt:variant>
        <vt:i4>18</vt:i4>
      </vt:variant>
      <vt:variant>
        <vt:i4>0</vt:i4>
      </vt:variant>
      <vt:variant>
        <vt:i4>5</vt:i4>
      </vt:variant>
      <vt:variant>
        <vt:lpwstr>http://www.acm.org/class/how_to_use.html</vt:lpwstr>
      </vt:variant>
      <vt:variant>
        <vt:lpwstr/>
      </vt:variant>
      <vt:variant>
        <vt:i4>65537</vt:i4>
      </vt:variant>
      <vt:variant>
        <vt:i4>15</vt:i4>
      </vt:variant>
      <vt:variant>
        <vt:i4>0</vt:i4>
      </vt:variant>
      <vt:variant>
        <vt:i4>5</vt:i4>
      </vt:variant>
      <vt:variant>
        <vt:lpwstr>http://www.sheridanprinting.com/typedept/ACM-distilling-settings.htm</vt:lpwstr>
      </vt:variant>
      <vt:variant>
        <vt:lpwstr/>
      </vt:variant>
      <vt:variant>
        <vt:i4>4259861</vt:i4>
      </vt:variant>
      <vt:variant>
        <vt:i4>12</vt:i4>
      </vt:variant>
      <vt:variant>
        <vt:i4>0</vt:i4>
      </vt:variant>
      <vt:variant>
        <vt:i4>5</vt:i4>
      </vt:variant>
      <vt:variant>
        <vt:lpwstr>http://chi2014.acm.org/authors/guide-to-an-accessible-submission</vt:lpwstr>
      </vt:variant>
      <vt:variant>
        <vt:lpwstr/>
      </vt:variant>
      <vt:variant>
        <vt:i4>786512</vt:i4>
      </vt:variant>
      <vt:variant>
        <vt:i4>6</vt:i4>
      </vt:variant>
      <vt:variant>
        <vt:i4>0</vt:i4>
      </vt:variant>
      <vt:variant>
        <vt:i4>5</vt:i4>
      </vt:variant>
      <vt:variant>
        <vt:lpwstr>http://www.acm.org/publications/policies/copyright_policy</vt:lpwstr>
      </vt:variant>
      <vt:variant>
        <vt:lpwstr/>
      </vt:variant>
      <vt:variant>
        <vt:i4>6029413</vt:i4>
      </vt:variant>
      <vt:variant>
        <vt:i4>3</vt:i4>
      </vt:variant>
      <vt:variant>
        <vt:i4>0</vt:i4>
      </vt:variant>
      <vt:variant>
        <vt:i4>5</vt:i4>
      </vt:variant>
      <vt:variant>
        <vt:lpwstr>http://www.sheridanprinting.com/info.html</vt:lpwstr>
      </vt:variant>
      <vt:variant>
        <vt:lpwstr/>
      </vt:variant>
      <vt:variant>
        <vt:i4>196681</vt:i4>
      </vt:variant>
      <vt:variant>
        <vt:i4>0</vt:i4>
      </vt:variant>
      <vt:variant>
        <vt:i4>0</vt:i4>
      </vt:variant>
      <vt:variant>
        <vt:i4>5</vt:i4>
      </vt:variant>
      <vt:variant>
        <vt:lpwstr>http://www.acm.org/about/class/1998/</vt:lpwstr>
      </vt:variant>
      <vt:variant>
        <vt:lpwstr/>
      </vt:variant>
      <vt:variant>
        <vt:i4>2490451</vt:i4>
      </vt:variant>
      <vt:variant>
        <vt:i4>8066</vt:i4>
      </vt:variant>
      <vt:variant>
        <vt:i4>1025</vt:i4>
      </vt:variant>
      <vt:variant>
        <vt:i4>1</vt:i4>
      </vt:variant>
      <vt:variant>
        <vt:lpwstr>MIT-campus1</vt:lpwstr>
      </vt:variant>
      <vt:variant>
        <vt:lpwstr/>
      </vt:variant>
      <vt:variant>
        <vt:i4>4980759</vt:i4>
      </vt:variant>
      <vt:variant>
        <vt:i4>10198</vt:i4>
      </vt:variant>
      <vt:variant>
        <vt:i4>1026</vt:i4>
      </vt:variant>
      <vt:variant>
        <vt:i4>1</vt:i4>
      </vt:variant>
      <vt:variant>
        <vt:lpwstr>DevicesCrop-Outlines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SIGCHI Conference Paper Format</dc:title>
  <dc:subject/>
  <dc:creator>SIGCHI</dc:creator>
  <cp:keywords>Guides, instructions, Author's kit, Conference Publications</cp:keywords>
  <dc:description/>
  <cp:lastModifiedBy>Jeeeun kim</cp:lastModifiedBy>
  <cp:revision>2</cp:revision>
  <cp:lastPrinted>2014-09-03T20:22:00Z</cp:lastPrinted>
  <dcterms:created xsi:type="dcterms:W3CDTF">2014-09-09T22:27:00Z</dcterms:created>
  <dcterms:modified xsi:type="dcterms:W3CDTF">2014-09-09T22:27:00Z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ReviewHeaderText">
    <vt:lpwstr>For review only – do not cite or distribute</vt:lpwstr>
  </property>
  <property fmtid="{D5CDD505-2E9C-101B-9397-08002B2CF9AE}" pid="3" name="PublishHeaderText">
    <vt:lpwstr> </vt:lpwstr>
  </property>
</Properties>
</file>